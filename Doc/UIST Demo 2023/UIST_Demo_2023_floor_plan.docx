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vertAnchor="text" w:tblpY="-9735"/>
        <w:tblOverlap w:val="never"/>
        <w:tblW w:w="11171" w:type="dxa"/>
        <w:tblInd w:w="0" w:type="dxa"/>
        <w:tblLook w:val="04A0" w:firstRow="1" w:lastRow="0" w:firstColumn="1" w:lastColumn="0" w:noHBand="0" w:noVBand="1"/>
        <w:tblPrChange w:id="0" w:author="Fangzheng Liu" w:date="2023-07-19T12:24:00Z">
          <w:tblPr>
            <w:tblStyle w:val="TableGrid"/>
            <w:tblpPr w:vertAnchor="text" w:tblpY="-9735"/>
            <w:tblOverlap w:val="never"/>
            <w:tblW w:w="11171" w:type="dxa"/>
            <w:tblInd w:w="0" w:type="dxa"/>
            <w:tblLook w:val="04A0" w:firstRow="1" w:lastRow="0" w:firstColumn="1" w:lastColumn="0" w:noHBand="0" w:noVBand="1"/>
          </w:tblPr>
        </w:tblPrChange>
      </w:tblPr>
      <w:tblGrid>
        <w:gridCol w:w="509"/>
        <w:gridCol w:w="5281"/>
        <w:gridCol w:w="5198"/>
        <w:gridCol w:w="183"/>
        <w:tblGridChange w:id="1">
          <w:tblGrid>
            <w:gridCol w:w="509"/>
            <w:gridCol w:w="5281"/>
            <w:gridCol w:w="5198"/>
            <w:gridCol w:w="183"/>
          </w:tblGrid>
        </w:tblGridChange>
      </w:tblGrid>
      <w:tr w:rsidR="00E009BB" w:rsidDel="00072E88" w14:paraId="148AC992" w14:textId="5A08B623" w:rsidTr="00072E88">
        <w:trPr>
          <w:trHeight w:val="741"/>
          <w:del w:id="2" w:author="Fangzheng Liu" w:date="2023-07-19T12:24:00Z"/>
          <w:trPrChange w:id="3" w:author="Fangzheng Liu" w:date="2023-07-19T12:24:00Z">
            <w:trPr>
              <w:trHeight w:val="741"/>
            </w:trPr>
          </w:trPrChange>
        </w:trPr>
        <w:tc>
          <w:tcPr>
            <w:tcW w:w="509" w:type="dxa"/>
            <w:vMerge w:val="restart"/>
            <w:tcBorders>
              <w:top w:val="nil"/>
              <w:left w:val="nil"/>
              <w:bottom w:val="nil"/>
              <w:right w:val="nil"/>
            </w:tcBorders>
            <w:tcPrChange w:id="4" w:author="Fangzheng Liu" w:date="2023-07-19T12:24:00Z">
              <w:tcPr>
                <w:tcW w:w="511" w:type="dxa"/>
                <w:vMerge w:val="restart"/>
                <w:tcBorders>
                  <w:top w:val="nil"/>
                  <w:left w:val="nil"/>
                  <w:bottom w:val="nil"/>
                  <w:right w:val="nil"/>
                </w:tcBorders>
              </w:tcPr>
            </w:tcPrChange>
          </w:tcPr>
          <w:p w14:paraId="156ABC40" w14:textId="4B48F80F" w:rsidR="00E009BB" w:rsidDel="00072E88" w:rsidRDefault="00000000">
            <w:pPr>
              <w:spacing w:after="62"/>
              <w:ind w:left="0" w:firstLine="0"/>
              <w:rPr>
                <w:del w:id="5" w:author="Fangzheng Liu" w:date="2023-07-19T12:24:00Z"/>
              </w:rPr>
            </w:pPr>
            <w:del w:id="6" w:author="Fangzheng Liu" w:date="2023-07-19T12:24:00Z">
              <w:r w:rsidDel="00072E88">
                <w:rPr>
                  <w:color w:val="FF0000"/>
                  <w:sz w:val="12"/>
                </w:rPr>
                <w:delText>1</w:delText>
              </w:r>
            </w:del>
          </w:p>
          <w:p w14:paraId="3AC49288" w14:textId="2EE969DC" w:rsidR="00E009BB" w:rsidDel="00072E88" w:rsidRDefault="00000000">
            <w:pPr>
              <w:spacing w:after="62"/>
              <w:ind w:left="3" w:firstLine="0"/>
              <w:rPr>
                <w:del w:id="7" w:author="Fangzheng Liu" w:date="2023-07-19T12:24:00Z"/>
              </w:rPr>
            </w:pPr>
            <w:del w:id="8" w:author="Fangzheng Liu" w:date="2023-07-19T12:24:00Z">
              <w:r w:rsidDel="00072E88">
                <w:rPr>
                  <w:color w:val="FF0000"/>
                  <w:sz w:val="12"/>
                </w:rPr>
                <w:delText>2</w:delText>
              </w:r>
            </w:del>
          </w:p>
          <w:p w14:paraId="2236367D" w14:textId="45C5D236" w:rsidR="00E009BB" w:rsidDel="00072E88" w:rsidRDefault="00000000">
            <w:pPr>
              <w:spacing w:after="62"/>
              <w:ind w:left="3" w:firstLine="0"/>
              <w:rPr>
                <w:del w:id="9" w:author="Fangzheng Liu" w:date="2023-07-19T12:24:00Z"/>
              </w:rPr>
            </w:pPr>
            <w:del w:id="10" w:author="Fangzheng Liu" w:date="2023-07-19T12:24:00Z">
              <w:r w:rsidDel="00072E88">
                <w:rPr>
                  <w:color w:val="FF0000"/>
                  <w:sz w:val="12"/>
                </w:rPr>
                <w:delText>3</w:delText>
              </w:r>
            </w:del>
          </w:p>
          <w:p w14:paraId="14D50D0A" w14:textId="101DE634" w:rsidR="00E009BB" w:rsidDel="00072E88" w:rsidRDefault="00000000">
            <w:pPr>
              <w:spacing w:after="62"/>
              <w:ind w:left="0" w:firstLine="0"/>
              <w:rPr>
                <w:del w:id="11" w:author="Fangzheng Liu" w:date="2023-07-19T12:24:00Z"/>
              </w:rPr>
            </w:pPr>
            <w:del w:id="12" w:author="Fangzheng Liu" w:date="2023-07-19T12:24:00Z">
              <w:r w:rsidDel="00072E88">
                <w:rPr>
                  <w:color w:val="FF0000"/>
                  <w:sz w:val="12"/>
                </w:rPr>
                <w:delText>4</w:delText>
              </w:r>
            </w:del>
          </w:p>
          <w:p w14:paraId="4C61F1E1" w14:textId="5382018C" w:rsidR="00E009BB" w:rsidDel="00072E88" w:rsidRDefault="00000000">
            <w:pPr>
              <w:spacing w:after="62"/>
              <w:ind w:left="3" w:firstLine="0"/>
              <w:rPr>
                <w:del w:id="13" w:author="Fangzheng Liu" w:date="2023-07-19T12:24:00Z"/>
              </w:rPr>
            </w:pPr>
            <w:del w:id="14" w:author="Fangzheng Liu" w:date="2023-07-19T12:24:00Z">
              <w:r w:rsidDel="00072E88">
                <w:rPr>
                  <w:color w:val="FF0000"/>
                  <w:sz w:val="12"/>
                </w:rPr>
                <w:delText>5</w:delText>
              </w:r>
            </w:del>
          </w:p>
          <w:p w14:paraId="648915E2" w14:textId="49B8EF2B" w:rsidR="00E009BB" w:rsidDel="00072E88" w:rsidRDefault="00000000">
            <w:pPr>
              <w:spacing w:after="62"/>
              <w:ind w:left="3" w:firstLine="0"/>
              <w:rPr>
                <w:del w:id="15" w:author="Fangzheng Liu" w:date="2023-07-19T12:24:00Z"/>
              </w:rPr>
            </w:pPr>
            <w:del w:id="16" w:author="Fangzheng Liu" w:date="2023-07-19T12:24:00Z">
              <w:r w:rsidDel="00072E88">
                <w:rPr>
                  <w:color w:val="FF0000"/>
                  <w:sz w:val="12"/>
                </w:rPr>
                <w:delText>6</w:delText>
              </w:r>
            </w:del>
          </w:p>
          <w:p w14:paraId="7A197470" w14:textId="0BACB23D" w:rsidR="00E009BB" w:rsidDel="00072E88" w:rsidRDefault="00000000">
            <w:pPr>
              <w:spacing w:after="62"/>
              <w:ind w:left="0" w:firstLine="0"/>
              <w:rPr>
                <w:del w:id="17" w:author="Fangzheng Liu" w:date="2023-07-19T12:24:00Z"/>
              </w:rPr>
            </w:pPr>
            <w:del w:id="18" w:author="Fangzheng Liu" w:date="2023-07-19T12:24:00Z">
              <w:r w:rsidDel="00072E88">
                <w:rPr>
                  <w:color w:val="FF0000"/>
                  <w:sz w:val="12"/>
                </w:rPr>
                <w:delText>7</w:delText>
              </w:r>
            </w:del>
          </w:p>
          <w:p w14:paraId="3D94D7C3" w14:textId="28B533BE" w:rsidR="00E009BB" w:rsidDel="00072E88" w:rsidRDefault="00000000">
            <w:pPr>
              <w:spacing w:after="62"/>
              <w:ind w:left="3" w:firstLine="0"/>
              <w:rPr>
                <w:del w:id="19" w:author="Fangzheng Liu" w:date="2023-07-19T12:24:00Z"/>
              </w:rPr>
            </w:pPr>
            <w:del w:id="20" w:author="Fangzheng Liu" w:date="2023-07-19T12:24:00Z">
              <w:r w:rsidDel="00072E88">
                <w:rPr>
                  <w:color w:val="FF0000"/>
                  <w:sz w:val="12"/>
                </w:rPr>
                <w:delText>8</w:delText>
              </w:r>
            </w:del>
          </w:p>
          <w:p w14:paraId="12261D0C" w14:textId="60D0B86D" w:rsidR="00E009BB" w:rsidDel="00072E88" w:rsidRDefault="00000000">
            <w:pPr>
              <w:spacing w:after="62"/>
              <w:ind w:left="3" w:firstLine="0"/>
              <w:rPr>
                <w:del w:id="21" w:author="Fangzheng Liu" w:date="2023-07-19T12:24:00Z"/>
              </w:rPr>
            </w:pPr>
            <w:del w:id="22" w:author="Fangzheng Liu" w:date="2023-07-19T12:24:00Z">
              <w:r w:rsidDel="00072E88">
                <w:rPr>
                  <w:color w:val="FF0000"/>
                  <w:sz w:val="12"/>
                </w:rPr>
                <w:delText>9</w:delText>
              </w:r>
            </w:del>
          </w:p>
          <w:p w14:paraId="5B351A97" w14:textId="31AE7437" w:rsidR="00E009BB" w:rsidDel="00072E88" w:rsidRDefault="00000000">
            <w:pPr>
              <w:spacing w:after="62"/>
              <w:ind w:left="0" w:firstLine="0"/>
              <w:rPr>
                <w:del w:id="23" w:author="Fangzheng Liu" w:date="2023-07-19T12:24:00Z"/>
              </w:rPr>
            </w:pPr>
            <w:del w:id="24" w:author="Fangzheng Liu" w:date="2023-07-19T12:24:00Z">
              <w:r w:rsidDel="00072E88">
                <w:rPr>
                  <w:color w:val="FF0000"/>
                  <w:sz w:val="12"/>
                </w:rPr>
                <w:delText>10</w:delText>
              </w:r>
            </w:del>
          </w:p>
          <w:p w14:paraId="1F4A0CC4" w14:textId="6DD3EDD6" w:rsidR="00E009BB" w:rsidDel="00072E88" w:rsidRDefault="00000000">
            <w:pPr>
              <w:spacing w:after="62"/>
              <w:ind w:left="0" w:firstLine="0"/>
              <w:rPr>
                <w:del w:id="25" w:author="Fangzheng Liu" w:date="2023-07-19T12:24:00Z"/>
              </w:rPr>
            </w:pPr>
            <w:del w:id="26" w:author="Fangzheng Liu" w:date="2023-07-19T12:24:00Z">
              <w:r w:rsidDel="00072E88">
                <w:rPr>
                  <w:color w:val="FF0000"/>
                  <w:sz w:val="12"/>
                </w:rPr>
                <w:delText>11</w:delText>
              </w:r>
            </w:del>
          </w:p>
          <w:p w14:paraId="76D882FB" w14:textId="2E046837" w:rsidR="00E009BB" w:rsidDel="00072E88" w:rsidRDefault="00000000">
            <w:pPr>
              <w:spacing w:after="62"/>
              <w:ind w:left="0" w:firstLine="0"/>
              <w:rPr>
                <w:del w:id="27" w:author="Fangzheng Liu" w:date="2023-07-19T12:24:00Z"/>
              </w:rPr>
            </w:pPr>
            <w:del w:id="28" w:author="Fangzheng Liu" w:date="2023-07-19T12:24:00Z">
              <w:r w:rsidDel="00072E88">
                <w:rPr>
                  <w:color w:val="FF0000"/>
                  <w:sz w:val="12"/>
                </w:rPr>
                <w:delText>12</w:delText>
              </w:r>
            </w:del>
          </w:p>
          <w:p w14:paraId="6B25D7D5" w14:textId="0D0A5223" w:rsidR="00E009BB" w:rsidDel="00072E88" w:rsidRDefault="00000000">
            <w:pPr>
              <w:spacing w:after="62"/>
              <w:ind w:left="0" w:firstLine="0"/>
              <w:rPr>
                <w:del w:id="29" w:author="Fangzheng Liu" w:date="2023-07-19T12:24:00Z"/>
              </w:rPr>
            </w:pPr>
            <w:del w:id="30" w:author="Fangzheng Liu" w:date="2023-07-19T12:24:00Z">
              <w:r w:rsidDel="00072E88">
                <w:rPr>
                  <w:color w:val="FF0000"/>
                  <w:sz w:val="12"/>
                </w:rPr>
                <w:delText>13</w:delText>
              </w:r>
            </w:del>
          </w:p>
          <w:p w14:paraId="25D601F0" w14:textId="25D2E256" w:rsidR="00E009BB" w:rsidDel="00072E88" w:rsidRDefault="00000000">
            <w:pPr>
              <w:spacing w:after="62"/>
              <w:ind w:left="0" w:firstLine="0"/>
              <w:rPr>
                <w:del w:id="31" w:author="Fangzheng Liu" w:date="2023-07-19T12:24:00Z"/>
              </w:rPr>
            </w:pPr>
            <w:del w:id="32" w:author="Fangzheng Liu" w:date="2023-07-19T12:24:00Z">
              <w:r w:rsidDel="00072E88">
                <w:rPr>
                  <w:color w:val="FF0000"/>
                  <w:sz w:val="12"/>
                </w:rPr>
                <w:delText>14</w:delText>
              </w:r>
            </w:del>
          </w:p>
          <w:p w14:paraId="1E151BE5" w14:textId="41A98E91" w:rsidR="00E009BB" w:rsidDel="00072E88" w:rsidRDefault="00000000">
            <w:pPr>
              <w:spacing w:after="62"/>
              <w:ind w:left="0" w:firstLine="0"/>
              <w:rPr>
                <w:del w:id="33" w:author="Fangzheng Liu" w:date="2023-07-19T12:24:00Z"/>
              </w:rPr>
            </w:pPr>
            <w:del w:id="34" w:author="Fangzheng Liu" w:date="2023-07-19T12:24:00Z">
              <w:r w:rsidDel="00072E88">
                <w:rPr>
                  <w:color w:val="FF0000"/>
                  <w:sz w:val="12"/>
                </w:rPr>
                <w:delText>15</w:delText>
              </w:r>
            </w:del>
          </w:p>
          <w:p w14:paraId="2ADBF383" w14:textId="46E3D885" w:rsidR="00E009BB" w:rsidDel="00072E88" w:rsidRDefault="00000000">
            <w:pPr>
              <w:spacing w:after="62"/>
              <w:ind w:left="0" w:firstLine="0"/>
              <w:rPr>
                <w:del w:id="35" w:author="Fangzheng Liu" w:date="2023-07-19T12:24:00Z"/>
              </w:rPr>
            </w:pPr>
            <w:del w:id="36" w:author="Fangzheng Liu" w:date="2023-07-19T12:24:00Z">
              <w:r w:rsidDel="00072E88">
                <w:rPr>
                  <w:color w:val="FF0000"/>
                  <w:sz w:val="12"/>
                </w:rPr>
                <w:delText>16</w:delText>
              </w:r>
            </w:del>
          </w:p>
          <w:p w14:paraId="5319C1D4" w14:textId="5D63B50B" w:rsidR="00E009BB" w:rsidDel="00072E88" w:rsidRDefault="00000000">
            <w:pPr>
              <w:spacing w:after="62"/>
              <w:ind w:left="0" w:firstLine="0"/>
              <w:rPr>
                <w:del w:id="37" w:author="Fangzheng Liu" w:date="2023-07-19T12:24:00Z"/>
              </w:rPr>
            </w:pPr>
            <w:del w:id="38" w:author="Fangzheng Liu" w:date="2023-07-19T12:24:00Z">
              <w:r w:rsidDel="00072E88">
                <w:rPr>
                  <w:color w:val="FF0000"/>
                  <w:sz w:val="12"/>
                </w:rPr>
                <w:delText>17</w:delText>
              </w:r>
            </w:del>
          </w:p>
          <w:p w14:paraId="1E2DC8AB" w14:textId="13AD86F7" w:rsidR="00E009BB" w:rsidDel="00072E88" w:rsidRDefault="00000000">
            <w:pPr>
              <w:spacing w:after="62"/>
              <w:ind w:left="0" w:firstLine="0"/>
              <w:rPr>
                <w:del w:id="39" w:author="Fangzheng Liu" w:date="2023-07-19T12:24:00Z"/>
              </w:rPr>
            </w:pPr>
            <w:del w:id="40" w:author="Fangzheng Liu" w:date="2023-07-19T12:24:00Z">
              <w:r w:rsidDel="00072E88">
                <w:rPr>
                  <w:color w:val="FF0000"/>
                  <w:sz w:val="12"/>
                </w:rPr>
                <w:delText>18</w:delText>
              </w:r>
            </w:del>
          </w:p>
          <w:p w14:paraId="5D781C1D" w14:textId="68859C63" w:rsidR="00E009BB" w:rsidDel="00072E88" w:rsidRDefault="00000000">
            <w:pPr>
              <w:spacing w:after="62"/>
              <w:ind w:left="0" w:firstLine="0"/>
              <w:rPr>
                <w:del w:id="41" w:author="Fangzheng Liu" w:date="2023-07-19T12:24:00Z"/>
              </w:rPr>
            </w:pPr>
            <w:del w:id="42" w:author="Fangzheng Liu" w:date="2023-07-19T12:24:00Z">
              <w:r w:rsidDel="00072E88">
                <w:rPr>
                  <w:color w:val="FF0000"/>
                  <w:sz w:val="12"/>
                </w:rPr>
                <w:delText>19</w:delText>
              </w:r>
            </w:del>
          </w:p>
          <w:p w14:paraId="63DB7620" w14:textId="2BCBB98B" w:rsidR="00E009BB" w:rsidDel="00072E88" w:rsidRDefault="00000000">
            <w:pPr>
              <w:spacing w:after="62"/>
              <w:ind w:left="3" w:firstLine="0"/>
              <w:rPr>
                <w:del w:id="43" w:author="Fangzheng Liu" w:date="2023-07-19T12:24:00Z"/>
              </w:rPr>
            </w:pPr>
            <w:del w:id="44" w:author="Fangzheng Liu" w:date="2023-07-19T12:24:00Z">
              <w:r w:rsidDel="00072E88">
                <w:rPr>
                  <w:color w:val="FF0000"/>
                  <w:sz w:val="12"/>
                </w:rPr>
                <w:delText>20</w:delText>
              </w:r>
            </w:del>
          </w:p>
          <w:p w14:paraId="754F918C" w14:textId="45EA207A" w:rsidR="00E009BB" w:rsidDel="00072E88" w:rsidRDefault="00000000">
            <w:pPr>
              <w:spacing w:after="62"/>
              <w:ind w:left="3" w:firstLine="0"/>
              <w:rPr>
                <w:del w:id="45" w:author="Fangzheng Liu" w:date="2023-07-19T12:24:00Z"/>
              </w:rPr>
            </w:pPr>
            <w:del w:id="46" w:author="Fangzheng Liu" w:date="2023-07-19T12:24:00Z">
              <w:r w:rsidDel="00072E88">
                <w:rPr>
                  <w:color w:val="FF0000"/>
                  <w:sz w:val="12"/>
                </w:rPr>
                <w:delText>21</w:delText>
              </w:r>
            </w:del>
          </w:p>
          <w:p w14:paraId="088FA598" w14:textId="33460C0B" w:rsidR="00E009BB" w:rsidDel="00072E88" w:rsidRDefault="00000000">
            <w:pPr>
              <w:spacing w:after="62"/>
              <w:ind w:left="3" w:firstLine="0"/>
              <w:rPr>
                <w:del w:id="47" w:author="Fangzheng Liu" w:date="2023-07-19T12:24:00Z"/>
              </w:rPr>
            </w:pPr>
            <w:del w:id="48" w:author="Fangzheng Liu" w:date="2023-07-19T12:24:00Z">
              <w:r w:rsidDel="00072E88">
                <w:rPr>
                  <w:color w:val="FF0000"/>
                  <w:sz w:val="12"/>
                </w:rPr>
                <w:delText>22</w:delText>
              </w:r>
            </w:del>
          </w:p>
          <w:p w14:paraId="09D063E8" w14:textId="7EB7057F" w:rsidR="00E009BB" w:rsidDel="00072E88" w:rsidRDefault="00000000">
            <w:pPr>
              <w:spacing w:after="62"/>
              <w:ind w:left="3" w:firstLine="0"/>
              <w:rPr>
                <w:del w:id="49" w:author="Fangzheng Liu" w:date="2023-07-19T12:24:00Z"/>
              </w:rPr>
            </w:pPr>
            <w:del w:id="50" w:author="Fangzheng Liu" w:date="2023-07-19T12:24:00Z">
              <w:r w:rsidDel="00072E88">
                <w:rPr>
                  <w:color w:val="FF0000"/>
                  <w:sz w:val="12"/>
                </w:rPr>
                <w:delText>23</w:delText>
              </w:r>
            </w:del>
          </w:p>
          <w:p w14:paraId="1A956ACA" w14:textId="0AFAF6D7" w:rsidR="00E009BB" w:rsidDel="00072E88" w:rsidRDefault="00000000">
            <w:pPr>
              <w:spacing w:after="62"/>
              <w:ind w:left="3" w:firstLine="0"/>
              <w:rPr>
                <w:del w:id="51" w:author="Fangzheng Liu" w:date="2023-07-19T12:24:00Z"/>
              </w:rPr>
            </w:pPr>
            <w:del w:id="52" w:author="Fangzheng Liu" w:date="2023-07-19T12:24:00Z">
              <w:r w:rsidDel="00072E88">
                <w:rPr>
                  <w:color w:val="FF0000"/>
                  <w:sz w:val="12"/>
                </w:rPr>
                <w:delText>24</w:delText>
              </w:r>
            </w:del>
          </w:p>
          <w:p w14:paraId="712E8100" w14:textId="177839DD" w:rsidR="00E009BB" w:rsidDel="00072E88" w:rsidRDefault="00000000">
            <w:pPr>
              <w:spacing w:after="62"/>
              <w:ind w:left="3" w:firstLine="0"/>
              <w:rPr>
                <w:del w:id="53" w:author="Fangzheng Liu" w:date="2023-07-19T12:24:00Z"/>
              </w:rPr>
            </w:pPr>
            <w:del w:id="54" w:author="Fangzheng Liu" w:date="2023-07-19T12:24:00Z">
              <w:r w:rsidDel="00072E88">
                <w:rPr>
                  <w:color w:val="FF0000"/>
                  <w:sz w:val="12"/>
                </w:rPr>
                <w:delText>25</w:delText>
              </w:r>
            </w:del>
          </w:p>
          <w:p w14:paraId="2017D0FE" w14:textId="7DD31E12" w:rsidR="00E009BB" w:rsidDel="00072E88" w:rsidRDefault="00000000">
            <w:pPr>
              <w:spacing w:after="62"/>
              <w:ind w:left="3" w:firstLine="0"/>
              <w:rPr>
                <w:del w:id="55" w:author="Fangzheng Liu" w:date="2023-07-19T12:24:00Z"/>
              </w:rPr>
            </w:pPr>
            <w:del w:id="56" w:author="Fangzheng Liu" w:date="2023-07-19T12:24:00Z">
              <w:r w:rsidDel="00072E88">
                <w:rPr>
                  <w:color w:val="FF0000"/>
                  <w:sz w:val="12"/>
                </w:rPr>
                <w:delText>26</w:delText>
              </w:r>
            </w:del>
          </w:p>
          <w:p w14:paraId="4CB95AA4" w14:textId="4BF29CA3" w:rsidR="00E009BB" w:rsidDel="00072E88" w:rsidRDefault="00000000">
            <w:pPr>
              <w:spacing w:after="62"/>
              <w:ind w:left="3" w:firstLine="0"/>
              <w:rPr>
                <w:del w:id="57" w:author="Fangzheng Liu" w:date="2023-07-19T12:24:00Z"/>
              </w:rPr>
            </w:pPr>
            <w:del w:id="58" w:author="Fangzheng Liu" w:date="2023-07-19T12:24:00Z">
              <w:r w:rsidDel="00072E88">
                <w:rPr>
                  <w:color w:val="FF0000"/>
                  <w:sz w:val="12"/>
                </w:rPr>
                <w:delText>27</w:delText>
              </w:r>
            </w:del>
          </w:p>
          <w:p w14:paraId="7DD73285" w14:textId="20CF68A7" w:rsidR="00E009BB" w:rsidDel="00072E88" w:rsidRDefault="00000000">
            <w:pPr>
              <w:spacing w:after="62"/>
              <w:ind w:left="3" w:firstLine="0"/>
              <w:rPr>
                <w:del w:id="59" w:author="Fangzheng Liu" w:date="2023-07-19T12:24:00Z"/>
              </w:rPr>
            </w:pPr>
            <w:del w:id="60" w:author="Fangzheng Liu" w:date="2023-07-19T12:24:00Z">
              <w:r w:rsidDel="00072E88">
                <w:rPr>
                  <w:color w:val="FF0000"/>
                  <w:sz w:val="12"/>
                </w:rPr>
                <w:delText>28</w:delText>
              </w:r>
            </w:del>
          </w:p>
          <w:p w14:paraId="43BA1C91" w14:textId="0C0676FD" w:rsidR="00E009BB" w:rsidDel="00072E88" w:rsidRDefault="00000000">
            <w:pPr>
              <w:spacing w:after="62"/>
              <w:ind w:left="3" w:firstLine="0"/>
              <w:rPr>
                <w:del w:id="61" w:author="Fangzheng Liu" w:date="2023-07-19T12:24:00Z"/>
              </w:rPr>
            </w:pPr>
            <w:del w:id="62" w:author="Fangzheng Liu" w:date="2023-07-19T12:24:00Z">
              <w:r w:rsidDel="00072E88">
                <w:rPr>
                  <w:color w:val="FF0000"/>
                  <w:sz w:val="12"/>
                </w:rPr>
                <w:delText>29</w:delText>
              </w:r>
            </w:del>
          </w:p>
          <w:p w14:paraId="55E6B114" w14:textId="3F4DFE87" w:rsidR="00E009BB" w:rsidDel="00072E88" w:rsidRDefault="00000000">
            <w:pPr>
              <w:spacing w:after="62"/>
              <w:ind w:left="3" w:firstLine="0"/>
              <w:rPr>
                <w:del w:id="63" w:author="Fangzheng Liu" w:date="2023-07-19T12:24:00Z"/>
              </w:rPr>
            </w:pPr>
            <w:del w:id="64" w:author="Fangzheng Liu" w:date="2023-07-19T12:24:00Z">
              <w:r w:rsidDel="00072E88">
                <w:rPr>
                  <w:color w:val="FF0000"/>
                  <w:sz w:val="12"/>
                </w:rPr>
                <w:delText>30</w:delText>
              </w:r>
            </w:del>
          </w:p>
          <w:p w14:paraId="0E243445" w14:textId="274CC00A" w:rsidR="00E009BB" w:rsidDel="00072E88" w:rsidRDefault="00000000">
            <w:pPr>
              <w:spacing w:after="62"/>
              <w:ind w:left="3" w:firstLine="0"/>
              <w:rPr>
                <w:del w:id="65" w:author="Fangzheng Liu" w:date="2023-07-19T12:24:00Z"/>
              </w:rPr>
            </w:pPr>
            <w:del w:id="66" w:author="Fangzheng Liu" w:date="2023-07-19T12:24:00Z">
              <w:r w:rsidDel="00072E88">
                <w:rPr>
                  <w:color w:val="FF0000"/>
                  <w:sz w:val="12"/>
                </w:rPr>
                <w:delText>31</w:delText>
              </w:r>
            </w:del>
          </w:p>
          <w:p w14:paraId="1DF5F30A" w14:textId="50864291" w:rsidR="00E009BB" w:rsidDel="00072E88" w:rsidRDefault="00000000">
            <w:pPr>
              <w:spacing w:after="62"/>
              <w:ind w:left="3" w:firstLine="0"/>
              <w:rPr>
                <w:del w:id="67" w:author="Fangzheng Liu" w:date="2023-07-19T12:24:00Z"/>
              </w:rPr>
            </w:pPr>
            <w:del w:id="68" w:author="Fangzheng Liu" w:date="2023-07-19T12:24:00Z">
              <w:r w:rsidDel="00072E88">
                <w:rPr>
                  <w:color w:val="FF0000"/>
                  <w:sz w:val="12"/>
                </w:rPr>
                <w:delText>32</w:delText>
              </w:r>
            </w:del>
          </w:p>
          <w:p w14:paraId="7F799468" w14:textId="2F72E820" w:rsidR="00E009BB" w:rsidDel="00072E88" w:rsidRDefault="00000000">
            <w:pPr>
              <w:spacing w:after="62"/>
              <w:ind w:left="3" w:firstLine="0"/>
              <w:rPr>
                <w:del w:id="69" w:author="Fangzheng Liu" w:date="2023-07-19T12:24:00Z"/>
              </w:rPr>
            </w:pPr>
            <w:del w:id="70" w:author="Fangzheng Liu" w:date="2023-07-19T12:24:00Z">
              <w:r w:rsidDel="00072E88">
                <w:rPr>
                  <w:color w:val="FF0000"/>
                  <w:sz w:val="12"/>
                </w:rPr>
                <w:delText>33</w:delText>
              </w:r>
            </w:del>
          </w:p>
          <w:p w14:paraId="763F4873" w14:textId="3C214FF0" w:rsidR="00E009BB" w:rsidDel="00072E88" w:rsidRDefault="00000000">
            <w:pPr>
              <w:spacing w:after="62"/>
              <w:ind w:left="3" w:firstLine="0"/>
              <w:rPr>
                <w:del w:id="71" w:author="Fangzheng Liu" w:date="2023-07-19T12:24:00Z"/>
              </w:rPr>
            </w:pPr>
            <w:del w:id="72" w:author="Fangzheng Liu" w:date="2023-07-19T12:24:00Z">
              <w:r w:rsidDel="00072E88">
                <w:rPr>
                  <w:color w:val="FF0000"/>
                  <w:sz w:val="12"/>
                </w:rPr>
                <w:delText>34</w:delText>
              </w:r>
            </w:del>
          </w:p>
          <w:p w14:paraId="74CB488E" w14:textId="7B0FFDC7" w:rsidR="00E009BB" w:rsidDel="00072E88" w:rsidRDefault="00000000">
            <w:pPr>
              <w:spacing w:after="62"/>
              <w:ind w:left="3" w:firstLine="0"/>
              <w:rPr>
                <w:del w:id="73" w:author="Fangzheng Liu" w:date="2023-07-19T12:24:00Z"/>
              </w:rPr>
            </w:pPr>
            <w:del w:id="74" w:author="Fangzheng Liu" w:date="2023-07-19T12:24:00Z">
              <w:r w:rsidDel="00072E88">
                <w:rPr>
                  <w:color w:val="FF0000"/>
                  <w:sz w:val="12"/>
                </w:rPr>
                <w:delText>35</w:delText>
              </w:r>
            </w:del>
          </w:p>
          <w:p w14:paraId="35AB5544" w14:textId="0547C7DA" w:rsidR="00E009BB" w:rsidDel="00072E88" w:rsidRDefault="00000000">
            <w:pPr>
              <w:spacing w:after="62"/>
              <w:ind w:left="3" w:firstLine="0"/>
              <w:rPr>
                <w:del w:id="75" w:author="Fangzheng Liu" w:date="2023-07-19T12:24:00Z"/>
              </w:rPr>
            </w:pPr>
            <w:del w:id="76" w:author="Fangzheng Liu" w:date="2023-07-19T12:24:00Z">
              <w:r w:rsidDel="00072E88">
                <w:rPr>
                  <w:color w:val="FF0000"/>
                  <w:sz w:val="12"/>
                </w:rPr>
                <w:delText>36</w:delText>
              </w:r>
            </w:del>
          </w:p>
          <w:p w14:paraId="08F2D7EA" w14:textId="54A50898" w:rsidR="00E009BB" w:rsidDel="00072E88" w:rsidRDefault="00000000">
            <w:pPr>
              <w:spacing w:after="62"/>
              <w:ind w:left="3" w:firstLine="0"/>
              <w:rPr>
                <w:del w:id="77" w:author="Fangzheng Liu" w:date="2023-07-19T12:24:00Z"/>
              </w:rPr>
            </w:pPr>
            <w:del w:id="78" w:author="Fangzheng Liu" w:date="2023-07-19T12:24:00Z">
              <w:r w:rsidDel="00072E88">
                <w:rPr>
                  <w:color w:val="FF0000"/>
                  <w:sz w:val="12"/>
                </w:rPr>
                <w:delText>37</w:delText>
              </w:r>
            </w:del>
          </w:p>
          <w:p w14:paraId="6751E70D" w14:textId="04DABC34" w:rsidR="00E009BB" w:rsidDel="00072E88" w:rsidRDefault="00000000">
            <w:pPr>
              <w:spacing w:after="62"/>
              <w:ind w:left="3" w:firstLine="0"/>
              <w:rPr>
                <w:del w:id="79" w:author="Fangzheng Liu" w:date="2023-07-19T12:24:00Z"/>
              </w:rPr>
            </w:pPr>
            <w:del w:id="80" w:author="Fangzheng Liu" w:date="2023-07-19T12:24:00Z">
              <w:r w:rsidDel="00072E88">
                <w:rPr>
                  <w:color w:val="FF0000"/>
                  <w:sz w:val="12"/>
                </w:rPr>
                <w:delText>38</w:delText>
              </w:r>
            </w:del>
          </w:p>
          <w:p w14:paraId="4C19BCA8" w14:textId="0D00E75E" w:rsidR="00E009BB" w:rsidDel="00072E88" w:rsidRDefault="00000000">
            <w:pPr>
              <w:spacing w:after="62"/>
              <w:ind w:left="3" w:firstLine="0"/>
              <w:rPr>
                <w:del w:id="81" w:author="Fangzheng Liu" w:date="2023-07-19T12:24:00Z"/>
              </w:rPr>
            </w:pPr>
            <w:del w:id="82" w:author="Fangzheng Liu" w:date="2023-07-19T12:24:00Z">
              <w:r w:rsidDel="00072E88">
                <w:rPr>
                  <w:color w:val="FF0000"/>
                  <w:sz w:val="12"/>
                </w:rPr>
                <w:delText>39</w:delText>
              </w:r>
            </w:del>
          </w:p>
          <w:p w14:paraId="12675831" w14:textId="26A8934A" w:rsidR="00E009BB" w:rsidDel="00072E88" w:rsidRDefault="00000000">
            <w:pPr>
              <w:spacing w:after="62"/>
              <w:ind w:left="0" w:firstLine="0"/>
              <w:rPr>
                <w:del w:id="83" w:author="Fangzheng Liu" w:date="2023-07-19T12:24:00Z"/>
              </w:rPr>
            </w:pPr>
            <w:del w:id="84" w:author="Fangzheng Liu" w:date="2023-07-19T12:24:00Z">
              <w:r w:rsidDel="00072E88">
                <w:rPr>
                  <w:color w:val="FF0000"/>
                  <w:sz w:val="12"/>
                </w:rPr>
                <w:delText>40</w:delText>
              </w:r>
            </w:del>
          </w:p>
          <w:p w14:paraId="21AF1D81" w14:textId="7BBC2D1E" w:rsidR="00E009BB" w:rsidDel="00072E88" w:rsidRDefault="00000000">
            <w:pPr>
              <w:spacing w:after="62"/>
              <w:ind w:left="0" w:firstLine="0"/>
              <w:rPr>
                <w:del w:id="85" w:author="Fangzheng Liu" w:date="2023-07-19T12:24:00Z"/>
              </w:rPr>
            </w:pPr>
            <w:del w:id="86" w:author="Fangzheng Liu" w:date="2023-07-19T12:24:00Z">
              <w:r w:rsidDel="00072E88">
                <w:rPr>
                  <w:color w:val="FF0000"/>
                  <w:sz w:val="12"/>
                </w:rPr>
                <w:delText>41</w:delText>
              </w:r>
            </w:del>
          </w:p>
          <w:p w14:paraId="560B9F33" w14:textId="3043EEEF" w:rsidR="00E009BB" w:rsidDel="00072E88" w:rsidRDefault="00000000">
            <w:pPr>
              <w:spacing w:after="62"/>
              <w:ind w:left="0" w:firstLine="0"/>
              <w:rPr>
                <w:del w:id="87" w:author="Fangzheng Liu" w:date="2023-07-19T12:24:00Z"/>
              </w:rPr>
            </w:pPr>
            <w:del w:id="88" w:author="Fangzheng Liu" w:date="2023-07-19T12:24:00Z">
              <w:r w:rsidDel="00072E88">
                <w:rPr>
                  <w:color w:val="FF0000"/>
                  <w:sz w:val="12"/>
                </w:rPr>
                <w:delText>42</w:delText>
              </w:r>
            </w:del>
          </w:p>
          <w:p w14:paraId="16E7505B" w14:textId="52DCAE46" w:rsidR="00E009BB" w:rsidDel="00072E88" w:rsidRDefault="00000000">
            <w:pPr>
              <w:spacing w:after="62"/>
              <w:ind w:left="0" w:firstLine="0"/>
              <w:rPr>
                <w:del w:id="89" w:author="Fangzheng Liu" w:date="2023-07-19T12:24:00Z"/>
              </w:rPr>
            </w:pPr>
            <w:del w:id="90" w:author="Fangzheng Liu" w:date="2023-07-19T12:24:00Z">
              <w:r w:rsidDel="00072E88">
                <w:rPr>
                  <w:color w:val="FF0000"/>
                  <w:sz w:val="12"/>
                </w:rPr>
                <w:delText>43</w:delText>
              </w:r>
            </w:del>
          </w:p>
          <w:p w14:paraId="43026AF5" w14:textId="393BCA76" w:rsidR="00E009BB" w:rsidDel="00072E88" w:rsidRDefault="00000000">
            <w:pPr>
              <w:spacing w:after="0"/>
              <w:ind w:left="0" w:firstLine="0"/>
              <w:rPr>
                <w:del w:id="91" w:author="Fangzheng Liu" w:date="2023-07-19T12:24:00Z"/>
              </w:rPr>
            </w:pPr>
            <w:del w:id="92" w:author="Fangzheng Liu" w:date="2023-07-19T12:24:00Z">
              <w:r w:rsidDel="00072E88">
                <w:rPr>
                  <w:color w:val="FF0000"/>
                  <w:sz w:val="12"/>
                </w:rPr>
                <w:delText>44</w:delText>
              </w:r>
            </w:del>
          </w:p>
        </w:tc>
        <w:tc>
          <w:tcPr>
            <w:tcW w:w="10479" w:type="dxa"/>
            <w:gridSpan w:val="2"/>
            <w:tcBorders>
              <w:top w:val="nil"/>
              <w:left w:val="nil"/>
              <w:bottom w:val="nil"/>
              <w:right w:val="nil"/>
            </w:tcBorders>
            <w:tcPrChange w:id="93" w:author="Fangzheng Liu" w:date="2023-07-19T12:24:00Z">
              <w:tcPr>
                <w:tcW w:w="10493" w:type="dxa"/>
                <w:gridSpan w:val="2"/>
                <w:tcBorders>
                  <w:top w:val="nil"/>
                  <w:left w:val="nil"/>
                  <w:bottom w:val="nil"/>
                  <w:right w:val="nil"/>
                </w:tcBorders>
              </w:tcPr>
            </w:tcPrChange>
          </w:tcPr>
          <w:p w14:paraId="4ECDFFD0" w14:textId="45890A30" w:rsidR="00E009BB" w:rsidDel="00072E88" w:rsidRDefault="00000000">
            <w:pPr>
              <w:spacing w:after="0"/>
              <w:ind w:left="402" w:hanging="247"/>
              <w:rPr>
                <w:del w:id="94" w:author="Fangzheng Liu" w:date="2023-07-19T12:24:00Z"/>
              </w:rPr>
            </w:pPr>
            <w:del w:id="95" w:author="Fangzheng Liu" w:date="2023-07-19T12:24:00Z">
              <w:r w:rsidDel="00072E88">
                <w:rPr>
                  <w:sz w:val="34"/>
                </w:rPr>
                <w:delText>Printed Circuit Board (PCB) Probe Tester (PCBPT) - a Compact Desktop System that Helps with Automatic PCB Debugging</w:delText>
              </w:r>
            </w:del>
          </w:p>
        </w:tc>
        <w:tc>
          <w:tcPr>
            <w:tcW w:w="183" w:type="dxa"/>
            <w:vMerge w:val="restart"/>
            <w:tcBorders>
              <w:top w:val="nil"/>
              <w:left w:val="nil"/>
              <w:bottom w:val="nil"/>
              <w:right w:val="nil"/>
            </w:tcBorders>
            <w:tcPrChange w:id="96" w:author="Fangzheng Liu" w:date="2023-07-19T12:24:00Z">
              <w:tcPr>
                <w:tcW w:w="167" w:type="dxa"/>
                <w:vMerge w:val="restart"/>
                <w:tcBorders>
                  <w:top w:val="nil"/>
                  <w:left w:val="nil"/>
                  <w:bottom w:val="nil"/>
                  <w:right w:val="nil"/>
                </w:tcBorders>
              </w:tcPr>
            </w:tcPrChange>
          </w:tcPr>
          <w:p w14:paraId="4FDB9AFD" w14:textId="25611573" w:rsidR="00E009BB" w:rsidDel="00072E88" w:rsidRDefault="00000000">
            <w:pPr>
              <w:spacing w:after="62"/>
              <w:ind w:left="3" w:firstLine="0"/>
              <w:jc w:val="both"/>
              <w:rPr>
                <w:del w:id="97" w:author="Fangzheng Liu" w:date="2023-07-19T12:24:00Z"/>
              </w:rPr>
            </w:pPr>
            <w:del w:id="98" w:author="Fangzheng Liu" w:date="2023-07-19T12:24:00Z">
              <w:r w:rsidDel="00072E88">
                <w:rPr>
                  <w:color w:val="FF0000"/>
                  <w:sz w:val="12"/>
                </w:rPr>
                <w:delText>59</w:delText>
              </w:r>
            </w:del>
          </w:p>
          <w:p w14:paraId="36D5C03D" w14:textId="1BB42B0A" w:rsidR="00E009BB" w:rsidDel="00072E88" w:rsidRDefault="00000000">
            <w:pPr>
              <w:spacing w:after="62"/>
              <w:ind w:left="3" w:firstLine="0"/>
              <w:jc w:val="both"/>
              <w:rPr>
                <w:del w:id="99" w:author="Fangzheng Liu" w:date="2023-07-19T12:24:00Z"/>
              </w:rPr>
            </w:pPr>
            <w:del w:id="100" w:author="Fangzheng Liu" w:date="2023-07-19T12:24:00Z">
              <w:r w:rsidDel="00072E88">
                <w:rPr>
                  <w:color w:val="FF0000"/>
                  <w:sz w:val="12"/>
                </w:rPr>
                <w:delText>60</w:delText>
              </w:r>
            </w:del>
          </w:p>
          <w:p w14:paraId="413CC651" w14:textId="676466C9" w:rsidR="00E009BB" w:rsidDel="00072E88" w:rsidRDefault="00000000">
            <w:pPr>
              <w:spacing w:after="62"/>
              <w:ind w:left="3" w:firstLine="0"/>
              <w:jc w:val="both"/>
              <w:rPr>
                <w:del w:id="101" w:author="Fangzheng Liu" w:date="2023-07-19T12:24:00Z"/>
              </w:rPr>
            </w:pPr>
            <w:del w:id="102" w:author="Fangzheng Liu" w:date="2023-07-19T12:24:00Z">
              <w:r w:rsidDel="00072E88">
                <w:rPr>
                  <w:color w:val="FF0000"/>
                  <w:sz w:val="12"/>
                </w:rPr>
                <w:delText>61</w:delText>
              </w:r>
            </w:del>
          </w:p>
          <w:p w14:paraId="5390E951" w14:textId="44E0D362" w:rsidR="00E009BB" w:rsidDel="00072E88" w:rsidRDefault="00000000">
            <w:pPr>
              <w:spacing w:after="62"/>
              <w:ind w:left="3" w:firstLine="0"/>
              <w:jc w:val="both"/>
              <w:rPr>
                <w:del w:id="103" w:author="Fangzheng Liu" w:date="2023-07-19T12:24:00Z"/>
              </w:rPr>
            </w:pPr>
            <w:del w:id="104" w:author="Fangzheng Liu" w:date="2023-07-19T12:24:00Z">
              <w:r w:rsidDel="00072E88">
                <w:rPr>
                  <w:color w:val="FF0000"/>
                  <w:sz w:val="12"/>
                </w:rPr>
                <w:delText>62</w:delText>
              </w:r>
            </w:del>
          </w:p>
          <w:p w14:paraId="7953A4BC" w14:textId="073CF6AD" w:rsidR="00E009BB" w:rsidDel="00072E88" w:rsidRDefault="00000000">
            <w:pPr>
              <w:spacing w:after="62"/>
              <w:ind w:left="3" w:firstLine="0"/>
              <w:jc w:val="both"/>
              <w:rPr>
                <w:del w:id="105" w:author="Fangzheng Liu" w:date="2023-07-19T12:24:00Z"/>
              </w:rPr>
            </w:pPr>
            <w:del w:id="106" w:author="Fangzheng Liu" w:date="2023-07-19T12:24:00Z">
              <w:r w:rsidDel="00072E88">
                <w:rPr>
                  <w:color w:val="FF0000"/>
                  <w:sz w:val="12"/>
                </w:rPr>
                <w:delText>63</w:delText>
              </w:r>
            </w:del>
          </w:p>
          <w:p w14:paraId="18E3B81C" w14:textId="6DF51ADB" w:rsidR="00E009BB" w:rsidDel="00072E88" w:rsidRDefault="00000000">
            <w:pPr>
              <w:spacing w:after="62"/>
              <w:ind w:left="3" w:firstLine="0"/>
              <w:jc w:val="both"/>
              <w:rPr>
                <w:del w:id="107" w:author="Fangzheng Liu" w:date="2023-07-19T12:24:00Z"/>
              </w:rPr>
            </w:pPr>
            <w:del w:id="108" w:author="Fangzheng Liu" w:date="2023-07-19T12:24:00Z">
              <w:r w:rsidDel="00072E88">
                <w:rPr>
                  <w:color w:val="FF0000"/>
                  <w:sz w:val="12"/>
                </w:rPr>
                <w:delText>64</w:delText>
              </w:r>
            </w:del>
          </w:p>
          <w:p w14:paraId="731ACEBA" w14:textId="73A14DD0" w:rsidR="00E009BB" w:rsidDel="00072E88" w:rsidRDefault="00000000">
            <w:pPr>
              <w:spacing w:after="62"/>
              <w:ind w:left="3" w:firstLine="0"/>
              <w:jc w:val="both"/>
              <w:rPr>
                <w:del w:id="109" w:author="Fangzheng Liu" w:date="2023-07-19T12:24:00Z"/>
              </w:rPr>
            </w:pPr>
            <w:del w:id="110" w:author="Fangzheng Liu" w:date="2023-07-19T12:24:00Z">
              <w:r w:rsidDel="00072E88">
                <w:rPr>
                  <w:color w:val="FF0000"/>
                  <w:sz w:val="12"/>
                </w:rPr>
                <w:delText>65</w:delText>
              </w:r>
            </w:del>
          </w:p>
          <w:p w14:paraId="6679BD7D" w14:textId="5A920AE6" w:rsidR="00E009BB" w:rsidDel="00072E88" w:rsidRDefault="00000000">
            <w:pPr>
              <w:spacing w:after="62"/>
              <w:ind w:left="3" w:firstLine="0"/>
              <w:jc w:val="both"/>
              <w:rPr>
                <w:del w:id="111" w:author="Fangzheng Liu" w:date="2023-07-19T12:24:00Z"/>
              </w:rPr>
            </w:pPr>
            <w:del w:id="112" w:author="Fangzheng Liu" w:date="2023-07-19T12:24:00Z">
              <w:r w:rsidDel="00072E88">
                <w:rPr>
                  <w:color w:val="FF0000"/>
                  <w:sz w:val="12"/>
                </w:rPr>
                <w:delText>66</w:delText>
              </w:r>
            </w:del>
          </w:p>
          <w:p w14:paraId="6767516E" w14:textId="660213FD" w:rsidR="00E009BB" w:rsidDel="00072E88" w:rsidRDefault="00000000">
            <w:pPr>
              <w:spacing w:after="62"/>
              <w:ind w:left="3" w:firstLine="0"/>
              <w:jc w:val="both"/>
              <w:rPr>
                <w:del w:id="113" w:author="Fangzheng Liu" w:date="2023-07-19T12:24:00Z"/>
              </w:rPr>
            </w:pPr>
            <w:del w:id="114" w:author="Fangzheng Liu" w:date="2023-07-19T12:24:00Z">
              <w:r w:rsidDel="00072E88">
                <w:rPr>
                  <w:color w:val="FF0000"/>
                  <w:sz w:val="12"/>
                </w:rPr>
                <w:delText>67</w:delText>
              </w:r>
            </w:del>
          </w:p>
          <w:p w14:paraId="01ABCDD2" w14:textId="572DC021" w:rsidR="00E009BB" w:rsidDel="00072E88" w:rsidRDefault="00000000">
            <w:pPr>
              <w:spacing w:after="62"/>
              <w:ind w:left="3" w:firstLine="0"/>
              <w:jc w:val="both"/>
              <w:rPr>
                <w:del w:id="115" w:author="Fangzheng Liu" w:date="2023-07-19T12:24:00Z"/>
              </w:rPr>
            </w:pPr>
            <w:del w:id="116" w:author="Fangzheng Liu" w:date="2023-07-19T12:24:00Z">
              <w:r w:rsidDel="00072E88">
                <w:rPr>
                  <w:color w:val="FF0000"/>
                  <w:sz w:val="12"/>
                </w:rPr>
                <w:delText>68</w:delText>
              </w:r>
            </w:del>
          </w:p>
          <w:p w14:paraId="37039122" w14:textId="10C13B0D" w:rsidR="00E009BB" w:rsidDel="00072E88" w:rsidRDefault="00000000">
            <w:pPr>
              <w:spacing w:after="62"/>
              <w:ind w:left="3" w:firstLine="0"/>
              <w:jc w:val="both"/>
              <w:rPr>
                <w:del w:id="117" w:author="Fangzheng Liu" w:date="2023-07-19T12:24:00Z"/>
              </w:rPr>
            </w:pPr>
            <w:del w:id="118" w:author="Fangzheng Liu" w:date="2023-07-19T12:24:00Z">
              <w:r w:rsidDel="00072E88">
                <w:rPr>
                  <w:color w:val="FF0000"/>
                  <w:sz w:val="12"/>
                </w:rPr>
                <w:delText>69</w:delText>
              </w:r>
            </w:del>
          </w:p>
          <w:p w14:paraId="1EE3A6C3" w14:textId="70822082" w:rsidR="00E009BB" w:rsidDel="00072E88" w:rsidRDefault="00000000">
            <w:pPr>
              <w:spacing w:after="62"/>
              <w:ind w:left="0" w:firstLine="0"/>
              <w:rPr>
                <w:del w:id="119" w:author="Fangzheng Liu" w:date="2023-07-19T12:24:00Z"/>
              </w:rPr>
            </w:pPr>
            <w:del w:id="120" w:author="Fangzheng Liu" w:date="2023-07-19T12:24:00Z">
              <w:r w:rsidDel="00072E88">
                <w:rPr>
                  <w:color w:val="FF0000"/>
                  <w:sz w:val="12"/>
                </w:rPr>
                <w:delText>70</w:delText>
              </w:r>
            </w:del>
          </w:p>
          <w:p w14:paraId="1E81566B" w14:textId="0E5EEF13" w:rsidR="00E009BB" w:rsidDel="00072E88" w:rsidRDefault="00000000">
            <w:pPr>
              <w:spacing w:after="62"/>
              <w:ind w:left="0" w:firstLine="0"/>
              <w:rPr>
                <w:del w:id="121" w:author="Fangzheng Liu" w:date="2023-07-19T12:24:00Z"/>
              </w:rPr>
            </w:pPr>
            <w:del w:id="122" w:author="Fangzheng Liu" w:date="2023-07-19T12:24:00Z">
              <w:r w:rsidDel="00072E88">
                <w:rPr>
                  <w:color w:val="FF0000"/>
                  <w:sz w:val="12"/>
                </w:rPr>
                <w:delText>71</w:delText>
              </w:r>
            </w:del>
          </w:p>
          <w:p w14:paraId="62DCF699" w14:textId="70F5A1D8" w:rsidR="00E009BB" w:rsidDel="00072E88" w:rsidRDefault="00000000">
            <w:pPr>
              <w:spacing w:after="62"/>
              <w:ind w:left="0" w:firstLine="0"/>
              <w:rPr>
                <w:del w:id="123" w:author="Fangzheng Liu" w:date="2023-07-19T12:24:00Z"/>
              </w:rPr>
            </w:pPr>
            <w:del w:id="124" w:author="Fangzheng Liu" w:date="2023-07-19T12:24:00Z">
              <w:r w:rsidDel="00072E88">
                <w:rPr>
                  <w:color w:val="FF0000"/>
                  <w:sz w:val="12"/>
                </w:rPr>
                <w:delText>72</w:delText>
              </w:r>
            </w:del>
          </w:p>
          <w:p w14:paraId="51ED4078" w14:textId="5C76BC70" w:rsidR="00E009BB" w:rsidDel="00072E88" w:rsidRDefault="00000000">
            <w:pPr>
              <w:spacing w:after="62"/>
              <w:ind w:left="0" w:firstLine="0"/>
              <w:rPr>
                <w:del w:id="125" w:author="Fangzheng Liu" w:date="2023-07-19T12:24:00Z"/>
              </w:rPr>
            </w:pPr>
            <w:del w:id="126" w:author="Fangzheng Liu" w:date="2023-07-19T12:24:00Z">
              <w:r w:rsidDel="00072E88">
                <w:rPr>
                  <w:color w:val="FF0000"/>
                  <w:sz w:val="12"/>
                </w:rPr>
                <w:delText>73</w:delText>
              </w:r>
            </w:del>
          </w:p>
          <w:p w14:paraId="15CF2339" w14:textId="657CEE98" w:rsidR="00E009BB" w:rsidDel="00072E88" w:rsidRDefault="00000000">
            <w:pPr>
              <w:spacing w:after="62"/>
              <w:ind w:left="0" w:firstLine="0"/>
              <w:rPr>
                <w:del w:id="127" w:author="Fangzheng Liu" w:date="2023-07-19T12:24:00Z"/>
              </w:rPr>
            </w:pPr>
            <w:del w:id="128" w:author="Fangzheng Liu" w:date="2023-07-19T12:24:00Z">
              <w:r w:rsidDel="00072E88">
                <w:rPr>
                  <w:color w:val="FF0000"/>
                  <w:sz w:val="12"/>
                </w:rPr>
                <w:delText>74</w:delText>
              </w:r>
            </w:del>
          </w:p>
          <w:p w14:paraId="4686FD33" w14:textId="41B59DF4" w:rsidR="00E009BB" w:rsidDel="00072E88" w:rsidRDefault="00000000">
            <w:pPr>
              <w:spacing w:after="62"/>
              <w:ind w:left="0" w:firstLine="0"/>
              <w:rPr>
                <w:del w:id="129" w:author="Fangzheng Liu" w:date="2023-07-19T12:24:00Z"/>
              </w:rPr>
            </w:pPr>
            <w:del w:id="130" w:author="Fangzheng Liu" w:date="2023-07-19T12:24:00Z">
              <w:r w:rsidDel="00072E88">
                <w:rPr>
                  <w:color w:val="FF0000"/>
                  <w:sz w:val="12"/>
                </w:rPr>
                <w:delText>75</w:delText>
              </w:r>
            </w:del>
          </w:p>
          <w:p w14:paraId="43AC6FE9" w14:textId="1F3C3F48" w:rsidR="00E009BB" w:rsidDel="00072E88" w:rsidRDefault="00000000">
            <w:pPr>
              <w:spacing w:after="62"/>
              <w:ind w:left="0" w:firstLine="0"/>
              <w:rPr>
                <w:del w:id="131" w:author="Fangzheng Liu" w:date="2023-07-19T12:24:00Z"/>
              </w:rPr>
            </w:pPr>
            <w:del w:id="132" w:author="Fangzheng Liu" w:date="2023-07-19T12:24:00Z">
              <w:r w:rsidDel="00072E88">
                <w:rPr>
                  <w:color w:val="FF0000"/>
                  <w:sz w:val="12"/>
                </w:rPr>
                <w:delText>76</w:delText>
              </w:r>
            </w:del>
          </w:p>
          <w:p w14:paraId="494E0414" w14:textId="76027F5C" w:rsidR="00E009BB" w:rsidDel="00072E88" w:rsidRDefault="00000000">
            <w:pPr>
              <w:spacing w:after="62"/>
              <w:ind w:left="0" w:firstLine="0"/>
              <w:rPr>
                <w:del w:id="133" w:author="Fangzheng Liu" w:date="2023-07-19T12:24:00Z"/>
              </w:rPr>
            </w:pPr>
            <w:del w:id="134" w:author="Fangzheng Liu" w:date="2023-07-19T12:24:00Z">
              <w:r w:rsidDel="00072E88">
                <w:rPr>
                  <w:color w:val="FF0000"/>
                  <w:sz w:val="12"/>
                </w:rPr>
                <w:delText>77</w:delText>
              </w:r>
            </w:del>
          </w:p>
          <w:p w14:paraId="50FF4337" w14:textId="2B9A2877" w:rsidR="00E009BB" w:rsidDel="00072E88" w:rsidRDefault="00000000">
            <w:pPr>
              <w:spacing w:after="62"/>
              <w:ind w:left="0" w:firstLine="0"/>
              <w:rPr>
                <w:del w:id="135" w:author="Fangzheng Liu" w:date="2023-07-19T12:24:00Z"/>
              </w:rPr>
            </w:pPr>
            <w:del w:id="136" w:author="Fangzheng Liu" w:date="2023-07-19T12:24:00Z">
              <w:r w:rsidDel="00072E88">
                <w:rPr>
                  <w:color w:val="FF0000"/>
                  <w:sz w:val="12"/>
                </w:rPr>
                <w:delText>78</w:delText>
              </w:r>
            </w:del>
          </w:p>
          <w:p w14:paraId="6BC2678D" w14:textId="62625184" w:rsidR="00E009BB" w:rsidDel="00072E88" w:rsidRDefault="00000000">
            <w:pPr>
              <w:spacing w:after="62"/>
              <w:ind w:left="0" w:firstLine="0"/>
              <w:rPr>
                <w:del w:id="137" w:author="Fangzheng Liu" w:date="2023-07-19T12:24:00Z"/>
              </w:rPr>
            </w:pPr>
            <w:del w:id="138" w:author="Fangzheng Liu" w:date="2023-07-19T12:24:00Z">
              <w:r w:rsidDel="00072E88">
                <w:rPr>
                  <w:color w:val="FF0000"/>
                  <w:sz w:val="12"/>
                </w:rPr>
                <w:delText>79</w:delText>
              </w:r>
            </w:del>
          </w:p>
          <w:p w14:paraId="1C0B6C82" w14:textId="165F8014" w:rsidR="00E009BB" w:rsidDel="00072E88" w:rsidRDefault="00000000">
            <w:pPr>
              <w:spacing w:after="62"/>
              <w:ind w:left="3" w:firstLine="0"/>
              <w:jc w:val="both"/>
              <w:rPr>
                <w:del w:id="139" w:author="Fangzheng Liu" w:date="2023-07-19T12:24:00Z"/>
              </w:rPr>
            </w:pPr>
            <w:del w:id="140" w:author="Fangzheng Liu" w:date="2023-07-19T12:24:00Z">
              <w:r w:rsidDel="00072E88">
                <w:rPr>
                  <w:color w:val="FF0000"/>
                  <w:sz w:val="12"/>
                </w:rPr>
                <w:delText>80</w:delText>
              </w:r>
            </w:del>
          </w:p>
          <w:p w14:paraId="7D4E7A6F" w14:textId="58BE5DEF" w:rsidR="00E009BB" w:rsidDel="00072E88" w:rsidRDefault="00000000">
            <w:pPr>
              <w:spacing w:after="62"/>
              <w:ind w:left="3" w:firstLine="0"/>
              <w:jc w:val="both"/>
              <w:rPr>
                <w:del w:id="141" w:author="Fangzheng Liu" w:date="2023-07-19T12:24:00Z"/>
              </w:rPr>
            </w:pPr>
            <w:del w:id="142" w:author="Fangzheng Liu" w:date="2023-07-19T12:24:00Z">
              <w:r w:rsidDel="00072E88">
                <w:rPr>
                  <w:color w:val="FF0000"/>
                  <w:sz w:val="12"/>
                </w:rPr>
                <w:delText>81</w:delText>
              </w:r>
            </w:del>
          </w:p>
          <w:p w14:paraId="46BBF1E7" w14:textId="50A8CCFF" w:rsidR="00E009BB" w:rsidDel="00072E88" w:rsidRDefault="00000000">
            <w:pPr>
              <w:spacing w:after="62"/>
              <w:ind w:left="3" w:firstLine="0"/>
              <w:jc w:val="both"/>
              <w:rPr>
                <w:del w:id="143" w:author="Fangzheng Liu" w:date="2023-07-19T12:24:00Z"/>
              </w:rPr>
            </w:pPr>
            <w:del w:id="144" w:author="Fangzheng Liu" w:date="2023-07-19T12:24:00Z">
              <w:r w:rsidDel="00072E88">
                <w:rPr>
                  <w:color w:val="FF0000"/>
                  <w:sz w:val="12"/>
                </w:rPr>
                <w:delText>82</w:delText>
              </w:r>
            </w:del>
          </w:p>
          <w:p w14:paraId="333C153E" w14:textId="3AED7670" w:rsidR="00E009BB" w:rsidDel="00072E88" w:rsidRDefault="00000000">
            <w:pPr>
              <w:spacing w:after="62"/>
              <w:ind w:left="3" w:firstLine="0"/>
              <w:jc w:val="both"/>
              <w:rPr>
                <w:del w:id="145" w:author="Fangzheng Liu" w:date="2023-07-19T12:24:00Z"/>
              </w:rPr>
            </w:pPr>
            <w:del w:id="146" w:author="Fangzheng Liu" w:date="2023-07-19T12:24:00Z">
              <w:r w:rsidDel="00072E88">
                <w:rPr>
                  <w:color w:val="FF0000"/>
                  <w:sz w:val="12"/>
                </w:rPr>
                <w:delText>83</w:delText>
              </w:r>
            </w:del>
          </w:p>
          <w:p w14:paraId="2307BBB3" w14:textId="783E9B32" w:rsidR="00E009BB" w:rsidDel="00072E88" w:rsidRDefault="00000000">
            <w:pPr>
              <w:spacing w:after="62"/>
              <w:ind w:left="3" w:firstLine="0"/>
              <w:jc w:val="both"/>
              <w:rPr>
                <w:del w:id="147" w:author="Fangzheng Liu" w:date="2023-07-19T12:24:00Z"/>
              </w:rPr>
            </w:pPr>
            <w:del w:id="148" w:author="Fangzheng Liu" w:date="2023-07-19T12:24:00Z">
              <w:r w:rsidDel="00072E88">
                <w:rPr>
                  <w:color w:val="FF0000"/>
                  <w:sz w:val="12"/>
                </w:rPr>
                <w:delText>84</w:delText>
              </w:r>
            </w:del>
          </w:p>
          <w:p w14:paraId="7AB88323" w14:textId="42F41F9A" w:rsidR="00E009BB" w:rsidDel="00072E88" w:rsidRDefault="00000000">
            <w:pPr>
              <w:spacing w:after="62"/>
              <w:ind w:left="3" w:firstLine="0"/>
              <w:jc w:val="both"/>
              <w:rPr>
                <w:del w:id="149" w:author="Fangzheng Liu" w:date="2023-07-19T12:24:00Z"/>
              </w:rPr>
            </w:pPr>
            <w:del w:id="150" w:author="Fangzheng Liu" w:date="2023-07-19T12:24:00Z">
              <w:r w:rsidDel="00072E88">
                <w:rPr>
                  <w:color w:val="FF0000"/>
                  <w:sz w:val="12"/>
                </w:rPr>
                <w:delText>85</w:delText>
              </w:r>
            </w:del>
          </w:p>
          <w:p w14:paraId="138BD000" w14:textId="3A823A5B" w:rsidR="00E009BB" w:rsidDel="00072E88" w:rsidRDefault="00000000">
            <w:pPr>
              <w:spacing w:after="62"/>
              <w:ind w:left="3" w:firstLine="0"/>
              <w:jc w:val="both"/>
              <w:rPr>
                <w:del w:id="151" w:author="Fangzheng Liu" w:date="2023-07-19T12:24:00Z"/>
              </w:rPr>
            </w:pPr>
            <w:del w:id="152" w:author="Fangzheng Liu" w:date="2023-07-19T12:24:00Z">
              <w:r w:rsidDel="00072E88">
                <w:rPr>
                  <w:color w:val="FF0000"/>
                  <w:sz w:val="12"/>
                </w:rPr>
                <w:delText>86</w:delText>
              </w:r>
            </w:del>
          </w:p>
          <w:p w14:paraId="75B75442" w14:textId="3BB29176" w:rsidR="00E009BB" w:rsidDel="00072E88" w:rsidRDefault="00000000">
            <w:pPr>
              <w:spacing w:after="62"/>
              <w:ind w:left="3" w:firstLine="0"/>
              <w:jc w:val="both"/>
              <w:rPr>
                <w:del w:id="153" w:author="Fangzheng Liu" w:date="2023-07-19T12:24:00Z"/>
              </w:rPr>
            </w:pPr>
            <w:del w:id="154" w:author="Fangzheng Liu" w:date="2023-07-19T12:24:00Z">
              <w:r w:rsidDel="00072E88">
                <w:rPr>
                  <w:color w:val="FF0000"/>
                  <w:sz w:val="12"/>
                </w:rPr>
                <w:delText>87</w:delText>
              </w:r>
            </w:del>
          </w:p>
          <w:p w14:paraId="15285407" w14:textId="61768980" w:rsidR="00E009BB" w:rsidDel="00072E88" w:rsidRDefault="00000000">
            <w:pPr>
              <w:spacing w:after="62"/>
              <w:ind w:left="3" w:firstLine="0"/>
              <w:jc w:val="both"/>
              <w:rPr>
                <w:del w:id="155" w:author="Fangzheng Liu" w:date="2023-07-19T12:24:00Z"/>
              </w:rPr>
            </w:pPr>
            <w:del w:id="156" w:author="Fangzheng Liu" w:date="2023-07-19T12:24:00Z">
              <w:r w:rsidDel="00072E88">
                <w:rPr>
                  <w:color w:val="FF0000"/>
                  <w:sz w:val="12"/>
                </w:rPr>
                <w:delText>88</w:delText>
              </w:r>
            </w:del>
          </w:p>
          <w:p w14:paraId="472C4152" w14:textId="7A734E1F" w:rsidR="00E009BB" w:rsidDel="00072E88" w:rsidRDefault="00000000">
            <w:pPr>
              <w:spacing w:after="62"/>
              <w:ind w:left="3" w:firstLine="0"/>
              <w:jc w:val="both"/>
              <w:rPr>
                <w:del w:id="157" w:author="Fangzheng Liu" w:date="2023-07-19T12:24:00Z"/>
              </w:rPr>
            </w:pPr>
            <w:del w:id="158" w:author="Fangzheng Liu" w:date="2023-07-19T12:24:00Z">
              <w:r w:rsidDel="00072E88">
                <w:rPr>
                  <w:color w:val="FF0000"/>
                  <w:sz w:val="12"/>
                </w:rPr>
                <w:delText>89</w:delText>
              </w:r>
            </w:del>
          </w:p>
          <w:p w14:paraId="07D2CA26" w14:textId="07DBA21F" w:rsidR="00E009BB" w:rsidDel="00072E88" w:rsidRDefault="00000000">
            <w:pPr>
              <w:spacing w:after="62"/>
              <w:ind w:left="3" w:firstLine="0"/>
              <w:jc w:val="both"/>
              <w:rPr>
                <w:del w:id="159" w:author="Fangzheng Liu" w:date="2023-07-19T12:24:00Z"/>
              </w:rPr>
            </w:pPr>
            <w:del w:id="160" w:author="Fangzheng Liu" w:date="2023-07-19T12:24:00Z">
              <w:r w:rsidDel="00072E88">
                <w:rPr>
                  <w:color w:val="FF0000"/>
                  <w:sz w:val="12"/>
                </w:rPr>
                <w:delText>90</w:delText>
              </w:r>
            </w:del>
          </w:p>
          <w:p w14:paraId="3CA1C1BC" w14:textId="31000BF3" w:rsidR="00E009BB" w:rsidDel="00072E88" w:rsidRDefault="00000000">
            <w:pPr>
              <w:spacing w:after="62"/>
              <w:ind w:left="3" w:firstLine="0"/>
              <w:jc w:val="both"/>
              <w:rPr>
                <w:del w:id="161" w:author="Fangzheng Liu" w:date="2023-07-19T12:24:00Z"/>
              </w:rPr>
            </w:pPr>
            <w:del w:id="162" w:author="Fangzheng Liu" w:date="2023-07-19T12:24:00Z">
              <w:r w:rsidDel="00072E88">
                <w:rPr>
                  <w:color w:val="FF0000"/>
                  <w:sz w:val="12"/>
                </w:rPr>
                <w:delText>91</w:delText>
              </w:r>
            </w:del>
          </w:p>
          <w:p w14:paraId="24923066" w14:textId="7FD822DB" w:rsidR="00E009BB" w:rsidDel="00072E88" w:rsidRDefault="00000000">
            <w:pPr>
              <w:spacing w:after="62"/>
              <w:ind w:left="3" w:firstLine="0"/>
              <w:jc w:val="both"/>
              <w:rPr>
                <w:del w:id="163" w:author="Fangzheng Liu" w:date="2023-07-19T12:24:00Z"/>
              </w:rPr>
            </w:pPr>
            <w:del w:id="164" w:author="Fangzheng Liu" w:date="2023-07-19T12:24:00Z">
              <w:r w:rsidDel="00072E88">
                <w:rPr>
                  <w:color w:val="FF0000"/>
                  <w:sz w:val="12"/>
                </w:rPr>
                <w:delText>92</w:delText>
              </w:r>
            </w:del>
          </w:p>
          <w:p w14:paraId="17579080" w14:textId="15A4E08E" w:rsidR="00E009BB" w:rsidDel="00072E88" w:rsidRDefault="00000000">
            <w:pPr>
              <w:spacing w:after="62"/>
              <w:ind w:left="3" w:firstLine="0"/>
              <w:jc w:val="both"/>
              <w:rPr>
                <w:del w:id="165" w:author="Fangzheng Liu" w:date="2023-07-19T12:24:00Z"/>
              </w:rPr>
            </w:pPr>
            <w:del w:id="166" w:author="Fangzheng Liu" w:date="2023-07-19T12:24:00Z">
              <w:r w:rsidDel="00072E88">
                <w:rPr>
                  <w:color w:val="FF0000"/>
                  <w:sz w:val="12"/>
                </w:rPr>
                <w:delText>93</w:delText>
              </w:r>
            </w:del>
          </w:p>
          <w:p w14:paraId="154F3101" w14:textId="5B96CE4D" w:rsidR="00E009BB" w:rsidDel="00072E88" w:rsidRDefault="00000000">
            <w:pPr>
              <w:spacing w:after="62"/>
              <w:ind w:left="3" w:firstLine="0"/>
              <w:jc w:val="both"/>
              <w:rPr>
                <w:del w:id="167" w:author="Fangzheng Liu" w:date="2023-07-19T12:24:00Z"/>
              </w:rPr>
            </w:pPr>
            <w:del w:id="168" w:author="Fangzheng Liu" w:date="2023-07-19T12:24:00Z">
              <w:r w:rsidDel="00072E88">
                <w:rPr>
                  <w:color w:val="FF0000"/>
                  <w:sz w:val="12"/>
                </w:rPr>
                <w:delText>94</w:delText>
              </w:r>
            </w:del>
          </w:p>
          <w:p w14:paraId="1A17B72D" w14:textId="02A7F8B4" w:rsidR="00E009BB" w:rsidDel="00072E88" w:rsidRDefault="00000000">
            <w:pPr>
              <w:spacing w:after="62"/>
              <w:ind w:left="3" w:firstLine="0"/>
              <w:jc w:val="both"/>
              <w:rPr>
                <w:del w:id="169" w:author="Fangzheng Liu" w:date="2023-07-19T12:24:00Z"/>
              </w:rPr>
            </w:pPr>
            <w:del w:id="170" w:author="Fangzheng Liu" w:date="2023-07-19T12:24:00Z">
              <w:r w:rsidDel="00072E88">
                <w:rPr>
                  <w:color w:val="FF0000"/>
                  <w:sz w:val="12"/>
                </w:rPr>
                <w:delText>95</w:delText>
              </w:r>
            </w:del>
          </w:p>
          <w:p w14:paraId="1ADAFB96" w14:textId="7E2A3286" w:rsidR="00E009BB" w:rsidDel="00072E88" w:rsidRDefault="00000000">
            <w:pPr>
              <w:spacing w:after="62"/>
              <w:ind w:left="3" w:firstLine="0"/>
              <w:jc w:val="both"/>
              <w:rPr>
                <w:del w:id="171" w:author="Fangzheng Liu" w:date="2023-07-19T12:24:00Z"/>
              </w:rPr>
            </w:pPr>
            <w:del w:id="172" w:author="Fangzheng Liu" w:date="2023-07-19T12:24:00Z">
              <w:r w:rsidDel="00072E88">
                <w:rPr>
                  <w:color w:val="FF0000"/>
                  <w:sz w:val="12"/>
                </w:rPr>
                <w:delText>96</w:delText>
              </w:r>
            </w:del>
          </w:p>
          <w:p w14:paraId="5DF272D8" w14:textId="62306825" w:rsidR="00E009BB" w:rsidDel="00072E88" w:rsidRDefault="00000000">
            <w:pPr>
              <w:spacing w:after="62"/>
              <w:ind w:left="3" w:firstLine="0"/>
              <w:jc w:val="both"/>
              <w:rPr>
                <w:del w:id="173" w:author="Fangzheng Liu" w:date="2023-07-19T12:24:00Z"/>
              </w:rPr>
            </w:pPr>
            <w:del w:id="174" w:author="Fangzheng Liu" w:date="2023-07-19T12:24:00Z">
              <w:r w:rsidDel="00072E88">
                <w:rPr>
                  <w:color w:val="FF0000"/>
                  <w:sz w:val="12"/>
                </w:rPr>
                <w:delText>97</w:delText>
              </w:r>
            </w:del>
          </w:p>
          <w:p w14:paraId="392CC201" w14:textId="1C28AB51" w:rsidR="00E009BB" w:rsidDel="00072E88" w:rsidRDefault="00000000">
            <w:pPr>
              <w:spacing w:after="62"/>
              <w:ind w:left="3" w:firstLine="0"/>
              <w:jc w:val="both"/>
              <w:rPr>
                <w:del w:id="175" w:author="Fangzheng Liu" w:date="2023-07-19T12:24:00Z"/>
              </w:rPr>
            </w:pPr>
            <w:del w:id="176" w:author="Fangzheng Liu" w:date="2023-07-19T12:24:00Z">
              <w:r w:rsidDel="00072E88">
                <w:rPr>
                  <w:color w:val="FF0000"/>
                  <w:sz w:val="12"/>
                </w:rPr>
                <w:delText>98</w:delText>
              </w:r>
            </w:del>
          </w:p>
          <w:p w14:paraId="051B6BAC" w14:textId="5D11CEF7" w:rsidR="00E009BB" w:rsidDel="00072E88" w:rsidRDefault="00000000">
            <w:pPr>
              <w:spacing w:after="62"/>
              <w:ind w:left="3" w:firstLine="0"/>
              <w:jc w:val="both"/>
              <w:rPr>
                <w:del w:id="177" w:author="Fangzheng Liu" w:date="2023-07-19T12:24:00Z"/>
              </w:rPr>
            </w:pPr>
            <w:del w:id="178" w:author="Fangzheng Liu" w:date="2023-07-19T12:24:00Z">
              <w:r w:rsidDel="00072E88">
                <w:rPr>
                  <w:color w:val="FF0000"/>
                  <w:sz w:val="12"/>
                </w:rPr>
                <w:delText>99</w:delText>
              </w:r>
            </w:del>
          </w:p>
          <w:p w14:paraId="07FE47A8" w14:textId="4D74F5D5" w:rsidR="00E009BB" w:rsidDel="00072E88" w:rsidRDefault="00000000">
            <w:pPr>
              <w:spacing w:after="62"/>
              <w:ind w:left="0" w:firstLine="0"/>
              <w:jc w:val="both"/>
              <w:rPr>
                <w:del w:id="179" w:author="Fangzheng Liu" w:date="2023-07-19T12:24:00Z"/>
              </w:rPr>
            </w:pPr>
            <w:del w:id="180" w:author="Fangzheng Liu" w:date="2023-07-19T12:24:00Z">
              <w:r w:rsidDel="00072E88">
                <w:rPr>
                  <w:color w:val="FF0000"/>
                  <w:sz w:val="12"/>
                </w:rPr>
                <w:delText>100</w:delText>
              </w:r>
            </w:del>
          </w:p>
          <w:p w14:paraId="410FA4EA" w14:textId="12F3338A" w:rsidR="00E009BB" w:rsidDel="00072E88" w:rsidRDefault="00000000">
            <w:pPr>
              <w:spacing w:after="62"/>
              <w:ind w:left="0" w:firstLine="0"/>
              <w:jc w:val="both"/>
              <w:rPr>
                <w:del w:id="181" w:author="Fangzheng Liu" w:date="2023-07-19T12:24:00Z"/>
              </w:rPr>
            </w:pPr>
            <w:del w:id="182" w:author="Fangzheng Liu" w:date="2023-07-19T12:24:00Z">
              <w:r w:rsidDel="00072E88">
                <w:rPr>
                  <w:color w:val="FF0000"/>
                  <w:sz w:val="12"/>
                </w:rPr>
                <w:delText>101</w:delText>
              </w:r>
            </w:del>
          </w:p>
          <w:p w14:paraId="10367748" w14:textId="6492425C" w:rsidR="00E009BB" w:rsidDel="00072E88" w:rsidRDefault="00000000">
            <w:pPr>
              <w:spacing w:after="0"/>
              <w:ind w:left="0" w:firstLine="0"/>
              <w:jc w:val="both"/>
              <w:rPr>
                <w:del w:id="183" w:author="Fangzheng Liu" w:date="2023-07-19T12:24:00Z"/>
              </w:rPr>
            </w:pPr>
            <w:del w:id="184" w:author="Fangzheng Liu" w:date="2023-07-19T12:24:00Z">
              <w:r w:rsidDel="00072E88">
                <w:rPr>
                  <w:color w:val="FF0000"/>
                  <w:sz w:val="12"/>
                </w:rPr>
                <w:delText>102</w:delText>
              </w:r>
            </w:del>
          </w:p>
        </w:tc>
      </w:tr>
      <w:tr w:rsidR="00E009BB" w:rsidDel="00072E88" w14:paraId="5DB6BA3E" w14:textId="229E3614" w:rsidTr="00072E88">
        <w:trPr>
          <w:trHeight w:val="8896"/>
          <w:del w:id="185" w:author="Fangzheng Liu" w:date="2023-07-19T12:24:00Z"/>
          <w:trPrChange w:id="186" w:author="Fangzheng Liu" w:date="2023-07-19T12:24:00Z">
            <w:trPr>
              <w:trHeight w:val="8896"/>
            </w:trPr>
          </w:trPrChange>
        </w:trPr>
        <w:tc>
          <w:tcPr>
            <w:tcW w:w="0" w:type="auto"/>
            <w:vMerge/>
            <w:tcBorders>
              <w:top w:val="nil"/>
              <w:left w:val="nil"/>
              <w:bottom w:val="nil"/>
              <w:right w:val="nil"/>
            </w:tcBorders>
            <w:tcPrChange w:id="187" w:author="Fangzheng Liu" w:date="2023-07-19T12:24:00Z">
              <w:tcPr>
                <w:tcW w:w="0" w:type="auto"/>
                <w:vMerge/>
                <w:tcBorders>
                  <w:top w:val="nil"/>
                  <w:left w:val="nil"/>
                  <w:bottom w:val="nil"/>
                  <w:right w:val="nil"/>
                </w:tcBorders>
              </w:tcPr>
            </w:tcPrChange>
          </w:tcPr>
          <w:p w14:paraId="2B63934C" w14:textId="1B403A14" w:rsidR="00E009BB" w:rsidDel="00072E88" w:rsidRDefault="00E009BB">
            <w:pPr>
              <w:spacing w:after="160"/>
              <w:ind w:left="0" w:firstLine="0"/>
              <w:rPr>
                <w:del w:id="188" w:author="Fangzheng Liu" w:date="2023-07-19T12:24:00Z"/>
              </w:rPr>
            </w:pPr>
          </w:p>
        </w:tc>
        <w:tc>
          <w:tcPr>
            <w:tcW w:w="5281" w:type="dxa"/>
            <w:tcBorders>
              <w:top w:val="nil"/>
              <w:left w:val="nil"/>
              <w:bottom w:val="nil"/>
              <w:right w:val="nil"/>
            </w:tcBorders>
            <w:vAlign w:val="bottom"/>
            <w:tcPrChange w:id="189" w:author="Fangzheng Liu" w:date="2023-07-19T12:24:00Z">
              <w:tcPr>
                <w:tcW w:w="5287" w:type="dxa"/>
                <w:tcBorders>
                  <w:top w:val="nil"/>
                  <w:left w:val="nil"/>
                  <w:bottom w:val="nil"/>
                  <w:right w:val="nil"/>
                </w:tcBorders>
                <w:vAlign w:val="bottom"/>
              </w:tcPr>
            </w:tcPrChange>
          </w:tcPr>
          <w:p w14:paraId="2616995C" w14:textId="5C65A93A" w:rsidR="00E009BB" w:rsidDel="00072E88" w:rsidRDefault="00000000">
            <w:pPr>
              <w:spacing w:after="0"/>
              <w:ind w:left="0" w:right="85" w:firstLine="0"/>
              <w:jc w:val="center"/>
              <w:rPr>
                <w:del w:id="190" w:author="Fangzheng Liu" w:date="2023-07-19T12:24:00Z"/>
              </w:rPr>
            </w:pPr>
            <w:del w:id="191" w:author="Fangzheng Liu" w:date="2023-07-19T12:24:00Z">
              <w:r w:rsidDel="00072E88">
                <w:rPr>
                  <w:sz w:val="24"/>
                </w:rPr>
                <w:delText>Fanzheng Liu</w:delText>
              </w:r>
            </w:del>
          </w:p>
          <w:p w14:paraId="4C063497" w14:textId="55FB84F8" w:rsidR="00E009BB" w:rsidDel="00072E88" w:rsidRDefault="00000000">
            <w:pPr>
              <w:spacing w:after="0"/>
              <w:ind w:left="0" w:right="85" w:firstLine="0"/>
              <w:jc w:val="center"/>
              <w:rPr>
                <w:del w:id="192" w:author="Fangzheng Liu" w:date="2023-07-19T12:24:00Z"/>
              </w:rPr>
            </w:pPr>
            <w:del w:id="193" w:author="Fangzheng Liu" w:date="2023-07-19T12:24:00Z">
              <w:r w:rsidDel="00072E88">
                <w:rPr>
                  <w:sz w:val="20"/>
                </w:rPr>
                <w:delText>Responsive Environments, MIT Media Lab</w:delText>
              </w:r>
            </w:del>
          </w:p>
          <w:p w14:paraId="251C5A5A" w14:textId="1A010360" w:rsidR="00E009BB" w:rsidDel="00072E88" w:rsidRDefault="00000000">
            <w:pPr>
              <w:spacing w:after="161" w:line="236" w:lineRule="auto"/>
              <w:ind w:left="2025" w:right="853" w:hanging="97"/>
              <w:rPr>
                <w:del w:id="194" w:author="Fangzheng Liu" w:date="2023-07-19T12:24:00Z"/>
              </w:rPr>
            </w:pPr>
            <w:del w:id="195" w:author="Fangzheng Liu" w:date="2023-07-19T12:24:00Z">
              <w:r w:rsidDel="00072E88">
                <w:rPr>
                  <w:sz w:val="20"/>
                </w:rPr>
                <w:delText>Cambridge, USA fzliu@mit.edu</w:delText>
              </w:r>
            </w:del>
          </w:p>
          <w:p w14:paraId="4BC2EBD6" w14:textId="61E1143A" w:rsidR="00E009BB" w:rsidDel="00072E88" w:rsidRDefault="00000000">
            <w:pPr>
              <w:spacing w:after="0"/>
              <w:ind w:firstLine="0"/>
              <w:rPr>
                <w:del w:id="196" w:author="Fangzheng Liu" w:date="2023-07-19T12:24:00Z"/>
              </w:rPr>
            </w:pPr>
            <w:del w:id="197" w:author="Fangzheng Liu" w:date="2023-07-19T12:24:00Z">
              <w:r w:rsidDel="00072E88">
                <w:rPr>
                  <w:sz w:val="22"/>
                </w:rPr>
                <w:delText>ABSTRACT</w:delText>
              </w:r>
            </w:del>
          </w:p>
          <w:p w14:paraId="0FDE52FA" w14:textId="5A9B8833" w:rsidR="00E009BB" w:rsidDel="00072E88" w:rsidRDefault="00000000">
            <w:pPr>
              <w:spacing w:after="209" w:line="240" w:lineRule="auto"/>
              <w:ind w:left="3" w:right="443" w:firstLine="6"/>
              <w:jc w:val="both"/>
              <w:rPr>
                <w:del w:id="198" w:author="Fangzheng Liu" w:date="2023-07-19T12:24:00Z"/>
              </w:rPr>
            </w:pPr>
            <w:del w:id="199" w:author="Fangzheng Liu" w:date="2023-07-19T12:24:00Z">
              <w:r w:rsidDel="00072E88">
                <w:delText>PCB debugging can be tricky. For example, if we want to use an oscilloscope to measure signals of interest in the PCB, we need to locate them in the schematic and select the appropriate pad for each signal on the PCB layout</w:delText>
              </w:r>
            </w:del>
            <w:ins w:id="200" w:author="Joseph A Paradiso" w:date="2023-07-19T00:14:00Z">
              <w:del w:id="201" w:author="Fangzheng Liu" w:date="2023-07-19T12:24:00Z">
                <w:r w:rsidR="00C643D8" w:rsidDel="00072E88">
                  <w:delText xml:space="preserve"> on which</w:delText>
                </w:r>
              </w:del>
            </w:ins>
            <w:del w:id="202" w:author="Fangzheng Liu" w:date="2023-07-19T12:24:00Z">
              <w:r w:rsidDel="00072E88">
                <w:delText xml:space="preserve"> to put the oscilloscope probes. This process </w:delText>
              </w:r>
            </w:del>
            <w:ins w:id="203" w:author="Joseph A Paradiso" w:date="2023-07-19T00:14:00Z">
              <w:del w:id="204" w:author="Fangzheng Liu" w:date="2023-07-19T12:24:00Z">
                <w:r w:rsidR="00C643D8" w:rsidDel="00072E88">
                  <w:delText xml:space="preserve">hence </w:delText>
                </w:r>
              </w:del>
            </w:ins>
            <w:del w:id="205" w:author="Fangzheng Liu" w:date="2023-07-19T12:24:00Z">
              <w:r w:rsidDel="00072E88">
                <w:delText xml:space="preserve">requires frequent switching between the schematics and the PCB layouts. Moreover, our hands may not be precise and stable enough to accurately place the probes on the pads without causing short circuits with adjacent pins, which can lead to further issues. Additionally, if multiple signals need to be tested, two hands will not be enough. Probe hook clips can be used, but this often necessitates the use of extension wires that must be soldered onto the targeted pads. To streamline the debugging process, we introduce the PCBPT (PCB Probing Tester). This innovative solution </w:delText>
              </w:r>
            </w:del>
            <w:ins w:id="206" w:author="Joseph A Paradiso" w:date="2023-07-19T00:15:00Z">
              <w:del w:id="207" w:author="Fangzheng Liu" w:date="2023-07-19T12:24:00Z">
                <w:r w:rsidR="00C643D8" w:rsidDel="00072E88">
                  <w:delText xml:space="preserve"> seamlessly </w:delText>
                </w:r>
              </w:del>
            </w:ins>
            <w:del w:id="208" w:author="Fangzheng Liu" w:date="2023-07-19T12:24:00Z">
              <w:r w:rsidDel="00072E88">
                <w:delText xml:space="preserve">connects </w:delText>
              </w:r>
            </w:del>
            <w:ins w:id="209" w:author="Joseph A Paradiso" w:date="2023-07-19T00:16:00Z">
              <w:del w:id="210" w:author="Fangzheng Liu" w:date="2023-07-19T12:24:00Z">
                <w:r w:rsidR="00C643D8" w:rsidDel="00072E88">
                  <w:delText xml:space="preserve">bridges </w:delText>
                </w:r>
              </w:del>
            </w:ins>
            <w:del w:id="211" w:author="Fangzheng Liu" w:date="2023-07-19T12:24:00Z">
              <w:r w:rsidDel="00072E88">
                <w:delText xml:space="preserve">the </w:delText>
              </w:r>
            </w:del>
            <w:ins w:id="212" w:author="Joseph A Paradiso" w:date="2023-07-19T00:16:00Z">
              <w:del w:id="213" w:author="Fangzheng Liu" w:date="2023-07-19T12:24:00Z">
                <w:r w:rsidR="00C643D8" w:rsidDel="00072E88">
                  <w:delText xml:space="preserve">from </w:delText>
                </w:r>
              </w:del>
            </w:ins>
            <w:del w:id="214" w:author="Fangzheng Liu" w:date="2023-07-19T12:24:00Z">
              <w:r w:rsidDel="00072E88">
                <w:delText xml:space="preserve">schematic and </w:delText>
              </w:r>
            </w:del>
            <w:ins w:id="215" w:author="Joseph A Paradiso" w:date="2023-07-19T00:16:00Z">
              <w:del w:id="216" w:author="Fangzheng Liu" w:date="2023-07-19T12:24:00Z">
                <w:r w:rsidR="00C643D8" w:rsidDel="00072E88">
                  <w:delText xml:space="preserve">to </w:delText>
                </w:r>
              </w:del>
            </w:ins>
            <w:del w:id="217" w:author="Fangzheng Liu" w:date="2023-07-19T12:24:00Z">
              <w:r w:rsidDel="00072E88">
                <w:delText>the test equipment</w:delText>
              </w:r>
            </w:del>
            <w:ins w:id="218" w:author="Joseph A Paradiso" w:date="2023-07-19T00:25:00Z">
              <w:del w:id="219" w:author="Fangzheng Liu" w:date="2023-07-19T12:24:00Z">
                <w:r w:rsidR="00790E51" w:rsidDel="00072E88">
                  <w:delText xml:space="preserve"> </w:delText>
                </w:r>
              </w:del>
            </w:ins>
            <w:ins w:id="220" w:author="Joseph A Paradiso" w:date="2023-07-19T00:26:00Z">
              <w:del w:id="221" w:author="Fangzheng Liu" w:date="2023-07-19T12:24:00Z">
                <w:r w:rsidR="00790E51" w:rsidDel="00072E88">
                  <w:delText xml:space="preserve">by </w:delText>
                </w:r>
              </w:del>
            </w:ins>
            <w:ins w:id="222" w:author="Joseph A Paradiso" w:date="2023-07-19T00:25:00Z">
              <w:del w:id="223" w:author="Fangzheng Liu" w:date="2023-07-19T12:24:00Z">
                <w:r w:rsidR="00790E51" w:rsidDel="00072E88">
                  <w:delText xml:space="preserve">using a robotic probe and </w:delText>
                </w:r>
              </w:del>
            </w:ins>
            <w:ins w:id="224" w:author="Joseph A Paradiso" w:date="2023-07-19T00:26:00Z">
              <w:del w:id="225" w:author="Fangzheng Liu" w:date="2023-07-19T12:24:00Z">
                <w:r w:rsidR="00790E51" w:rsidDel="00072E88">
                  <w:delText xml:space="preserve">actuated </w:delText>
                </w:r>
              </w:del>
            </w:ins>
            <w:ins w:id="226" w:author="Joseph A Paradiso" w:date="2023-07-19T00:25:00Z">
              <w:del w:id="227" w:author="Fangzheng Liu" w:date="2023-07-19T12:24:00Z">
                <w:r w:rsidR="00790E51" w:rsidDel="00072E88">
                  <w:delText>board</w:delText>
                </w:r>
              </w:del>
            </w:ins>
            <w:ins w:id="228" w:author="Joseph A Paradiso" w:date="2023-07-19T00:26:00Z">
              <w:del w:id="229" w:author="Fangzheng Liu" w:date="2023-07-19T12:24:00Z">
                <w:r w:rsidR="00790E51" w:rsidDel="00072E88">
                  <w:delText xml:space="preserve"> holder</w:delText>
                </w:r>
              </w:del>
            </w:ins>
            <w:del w:id="230" w:author="Fangzheng Liu" w:date="2023-07-19T12:24:00Z">
              <w:r w:rsidDel="00072E88">
                <w:delText xml:space="preserve"> output seamlessly. By selecting signals of interest directly from a GUI, users can instantly monitor the output on an oscilloscope, significantly improving the effectiveness of the debugging process.</w:delText>
              </w:r>
            </w:del>
          </w:p>
          <w:p w14:paraId="5F21F951" w14:textId="6B509B1F" w:rsidR="00E009BB" w:rsidDel="00072E88" w:rsidRDefault="00000000">
            <w:pPr>
              <w:spacing w:after="5"/>
              <w:ind w:firstLine="0"/>
              <w:rPr>
                <w:del w:id="231" w:author="Fangzheng Liu" w:date="2023-07-19T12:24:00Z"/>
              </w:rPr>
            </w:pPr>
            <w:del w:id="232" w:author="Fangzheng Liu" w:date="2023-07-19T12:24:00Z">
              <w:r w:rsidDel="00072E88">
                <w:rPr>
                  <w:sz w:val="22"/>
                </w:rPr>
                <w:delText>CCS CONCEPTS</w:delText>
              </w:r>
            </w:del>
          </w:p>
          <w:p w14:paraId="3566709E" w14:textId="1FA4C83D" w:rsidR="00E009BB" w:rsidDel="00072E88" w:rsidRDefault="00000000">
            <w:pPr>
              <w:spacing w:after="196" w:line="255" w:lineRule="auto"/>
              <w:ind w:right="436" w:firstLine="0"/>
              <w:jc w:val="both"/>
              <w:rPr>
                <w:del w:id="233" w:author="Fangzheng Liu" w:date="2023-07-19T12:24:00Z"/>
              </w:rPr>
            </w:pPr>
            <w:del w:id="234" w:author="Fangzheng Liu" w:date="2023-07-19T12:24:00Z">
              <w:r w:rsidDel="00072E88">
                <w:delText xml:space="preserve">• Hardware→Board-andsystem-leveltest; • Human-centered computing → </w:delText>
              </w:r>
              <w:r w:rsidDel="00072E88">
                <w:rPr>
                  <w:i/>
                </w:rPr>
                <w:delText>Systems and tools for interaction design</w:delText>
              </w:r>
              <w:r w:rsidDel="00072E88">
                <w:delText xml:space="preserve">; </w:delText>
              </w:r>
              <w:r w:rsidDel="00072E88">
                <w:rPr>
                  <w:i/>
                </w:rPr>
                <w:delText>Interactive systems and tools</w:delText>
              </w:r>
              <w:r w:rsidDel="00072E88">
                <w:delText>.</w:delText>
              </w:r>
            </w:del>
          </w:p>
          <w:p w14:paraId="35FB2F39" w14:textId="6A7445F3" w:rsidR="00E009BB" w:rsidDel="00072E88" w:rsidRDefault="00000000">
            <w:pPr>
              <w:spacing w:after="0"/>
              <w:ind w:firstLine="0"/>
              <w:rPr>
                <w:del w:id="235" w:author="Fangzheng Liu" w:date="2023-07-19T12:24:00Z"/>
              </w:rPr>
            </w:pPr>
            <w:del w:id="236" w:author="Fangzheng Liu" w:date="2023-07-19T12:24:00Z">
              <w:r w:rsidDel="00072E88">
                <w:rPr>
                  <w:sz w:val="22"/>
                </w:rPr>
                <w:delText>KEYWORDS</w:delText>
              </w:r>
            </w:del>
          </w:p>
          <w:p w14:paraId="004F5EAD" w14:textId="37CDBD95" w:rsidR="00E009BB" w:rsidDel="00072E88" w:rsidRDefault="00000000">
            <w:pPr>
              <w:spacing w:after="66" w:line="240" w:lineRule="auto"/>
              <w:ind w:firstLine="0"/>
              <w:rPr>
                <w:del w:id="237" w:author="Fangzheng Liu" w:date="2023-07-19T12:24:00Z"/>
              </w:rPr>
            </w:pPr>
            <w:del w:id="238" w:author="Fangzheng Liu" w:date="2023-07-19T12:24:00Z">
              <w:r w:rsidDel="00072E88">
                <w:delText>compact desktop system, PCB, automatic debugging, in-circuit debugging</w:delText>
              </w:r>
            </w:del>
          </w:p>
          <w:p w14:paraId="7FEFB277" w14:textId="669A46B2" w:rsidR="00E009BB" w:rsidDel="00072E88" w:rsidRDefault="00000000">
            <w:pPr>
              <w:spacing w:after="0"/>
              <w:ind w:left="4" w:firstLine="0"/>
              <w:rPr>
                <w:del w:id="239" w:author="Fangzheng Liu" w:date="2023-07-19T12:24:00Z"/>
              </w:rPr>
            </w:pPr>
            <w:del w:id="240" w:author="Fangzheng Liu" w:date="2023-07-19T12:24:00Z">
              <w:r w:rsidDel="00072E88">
                <w:rPr>
                  <w:sz w:val="16"/>
                </w:rPr>
                <w:delText>ACM Reference Format:</w:delText>
              </w:r>
            </w:del>
          </w:p>
          <w:p w14:paraId="299E7219" w14:textId="096799EA" w:rsidR="00E009BB" w:rsidDel="00072E88" w:rsidRDefault="00000000">
            <w:pPr>
              <w:spacing w:after="0"/>
              <w:ind w:firstLine="0"/>
              <w:rPr>
                <w:del w:id="241" w:author="Fangzheng Liu" w:date="2023-07-19T12:24:00Z"/>
              </w:rPr>
            </w:pPr>
            <w:del w:id="242" w:author="Fangzheng Liu" w:date="2023-07-19T12:24:00Z">
              <w:r w:rsidDel="00072E88">
                <w:rPr>
                  <w:sz w:val="16"/>
                </w:rPr>
                <w:delText>Fanzheng Liu and Joseph Paradiso. 2023. Printed Circuit Board (PCB) Probe</w:delText>
              </w:r>
            </w:del>
          </w:p>
          <w:p w14:paraId="3E8BFC7A" w14:textId="73CE25C1" w:rsidR="00E009BB" w:rsidDel="00072E88" w:rsidRDefault="00000000">
            <w:pPr>
              <w:spacing w:after="8"/>
              <w:ind w:left="5" w:firstLine="0"/>
              <w:rPr>
                <w:del w:id="243" w:author="Fangzheng Liu" w:date="2023-07-19T12:24:00Z"/>
              </w:rPr>
            </w:pPr>
            <w:del w:id="244" w:author="Fangzheng Liu" w:date="2023-07-19T12:24:00Z">
              <w:r w:rsidDel="00072E88">
                <w:rPr>
                  <w:sz w:val="16"/>
                </w:rPr>
                <w:delText>Tester (PCBPT) - a Compact Desktop System that Helps with Automatic</w:delText>
              </w:r>
            </w:del>
          </w:p>
          <w:p w14:paraId="1B61B488" w14:textId="53B27330" w:rsidR="00E009BB" w:rsidDel="00072E88" w:rsidRDefault="00000000">
            <w:pPr>
              <w:spacing w:after="236" w:line="270" w:lineRule="auto"/>
              <w:ind w:right="381" w:firstLine="0"/>
              <w:rPr>
                <w:del w:id="245" w:author="Fangzheng Liu" w:date="2023-07-19T12:24:00Z"/>
              </w:rPr>
            </w:pPr>
            <w:del w:id="246" w:author="Fangzheng Liu" w:date="2023-07-19T12:24:00Z">
              <w:r w:rsidDel="00072E88">
                <w:rPr>
                  <w:sz w:val="16"/>
                </w:rPr>
                <w:delText xml:space="preserve">PCB Debugging. In </w:delText>
              </w:r>
              <w:r w:rsidDel="00072E88">
                <w:rPr>
                  <w:i/>
                  <w:sz w:val="16"/>
                </w:rPr>
                <w:delText xml:space="preserve">Proceedings of (UIST 2023). </w:delText>
              </w:r>
              <w:r w:rsidDel="00072E88">
                <w:rPr>
                  <w:sz w:val="16"/>
                </w:rPr>
                <w:delText xml:space="preserve">ACM, New York, NY, USA, 3 pages. </w:delText>
              </w:r>
              <w:r w:rsidDel="00072E88">
                <w:fldChar w:fldCharType="begin"/>
              </w:r>
              <w:r w:rsidDel="00072E88">
                <w:delInstrText>HYPERLINK "https://doi.org/https://doi.org/10.1145/3313831.XXXXXXX" \h</w:delInstrText>
              </w:r>
              <w:r w:rsidDel="00072E88">
                <w:fldChar w:fldCharType="separate"/>
              </w:r>
              <w:r w:rsidDel="00072E88">
                <w:rPr>
                  <w:sz w:val="16"/>
                </w:rPr>
                <w:delText>https://doi.org/https://doi.org/10.1145/3313831.XXXXXXX</w:delText>
              </w:r>
              <w:r w:rsidDel="00072E88">
                <w:rPr>
                  <w:sz w:val="16"/>
                </w:rPr>
                <w:fldChar w:fldCharType="end"/>
              </w:r>
            </w:del>
          </w:p>
          <w:p w14:paraId="0E578194" w14:textId="2E273DEA" w:rsidR="00E009BB" w:rsidDel="00072E88" w:rsidRDefault="00000000">
            <w:pPr>
              <w:tabs>
                <w:tab w:val="center" w:pos="1202"/>
              </w:tabs>
              <w:spacing w:after="0"/>
              <w:ind w:left="0" w:firstLine="0"/>
              <w:rPr>
                <w:del w:id="247" w:author="Fangzheng Liu" w:date="2023-07-19T12:24:00Z"/>
              </w:rPr>
            </w:pPr>
            <w:del w:id="248" w:author="Fangzheng Liu" w:date="2023-07-19T12:24:00Z">
              <w:r w:rsidDel="00072E88">
                <w:rPr>
                  <w:sz w:val="22"/>
                </w:rPr>
                <w:delText>1</w:delText>
              </w:r>
              <w:r w:rsidDel="00072E88">
                <w:rPr>
                  <w:sz w:val="22"/>
                </w:rPr>
                <w:tab/>
                <w:delText>INTRODUCTION</w:delText>
              </w:r>
            </w:del>
          </w:p>
        </w:tc>
        <w:tc>
          <w:tcPr>
            <w:tcW w:w="5198" w:type="dxa"/>
            <w:tcBorders>
              <w:top w:val="nil"/>
              <w:left w:val="nil"/>
              <w:bottom w:val="nil"/>
              <w:right w:val="nil"/>
            </w:tcBorders>
            <w:vAlign w:val="center"/>
            <w:tcPrChange w:id="249" w:author="Fangzheng Liu" w:date="2023-07-19T12:24:00Z">
              <w:tcPr>
                <w:tcW w:w="5206" w:type="dxa"/>
                <w:tcBorders>
                  <w:top w:val="nil"/>
                  <w:left w:val="nil"/>
                  <w:bottom w:val="nil"/>
                  <w:right w:val="nil"/>
                </w:tcBorders>
                <w:vAlign w:val="center"/>
              </w:tcPr>
            </w:tcPrChange>
          </w:tcPr>
          <w:p w14:paraId="4E12B8C5" w14:textId="4E745129" w:rsidR="00E009BB" w:rsidDel="00072E88" w:rsidRDefault="00000000">
            <w:pPr>
              <w:spacing w:after="0"/>
              <w:ind w:left="1463" w:firstLine="0"/>
              <w:rPr>
                <w:del w:id="250" w:author="Fangzheng Liu" w:date="2023-07-19T12:24:00Z"/>
              </w:rPr>
            </w:pPr>
            <w:del w:id="251" w:author="Fangzheng Liu" w:date="2023-07-19T12:24:00Z">
              <w:r w:rsidDel="00072E88">
                <w:rPr>
                  <w:sz w:val="24"/>
                </w:rPr>
                <w:delText>Joseph Paradiso</w:delText>
              </w:r>
            </w:del>
          </w:p>
          <w:p w14:paraId="3F474BA3" w14:textId="2CB58805" w:rsidR="00E009BB" w:rsidDel="00072E88" w:rsidRDefault="00000000">
            <w:pPr>
              <w:spacing w:after="0"/>
              <w:ind w:left="510" w:firstLine="0"/>
              <w:rPr>
                <w:del w:id="252" w:author="Fangzheng Liu" w:date="2023-07-19T12:24:00Z"/>
              </w:rPr>
            </w:pPr>
            <w:del w:id="253" w:author="Fangzheng Liu" w:date="2023-07-19T12:24:00Z">
              <w:r w:rsidDel="00072E88">
                <w:rPr>
                  <w:sz w:val="20"/>
                </w:rPr>
                <w:delText>Responsive Environments, MIT Media Lab</w:delText>
              </w:r>
            </w:del>
          </w:p>
          <w:p w14:paraId="2D2D7F89" w14:textId="095AF720" w:rsidR="00E009BB" w:rsidDel="00072E88" w:rsidRDefault="00000000">
            <w:pPr>
              <w:spacing w:after="161" w:line="236" w:lineRule="auto"/>
              <w:ind w:left="1399" w:right="608" w:firstLine="167"/>
              <w:rPr>
                <w:del w:id="254" w:author="Fangzheng Liu" w:date="2023-07-19T12:24:00Z"/>
              </w:rPr>
            </w:pPr>
            <w:del w:id="255" w:author="Fangzheng Liu" w:date="2023-07-19T12:24:00Z">
              <w:r w:rsidDel="00072E88">
                <w:rPr>
                  <w:sz w:val="20"/>
                </w:rPr>
                <w:delText>Cambridge, USA joep@media.mit.edu</w:delText>
              </w:r>
            </w:del>
          </w:p>
          <w:p w14:paraId="45828402" w14:textId="57670934" w:rsidR="00E009BB" w:rsidDel="00072E88" w:rsidRDefault="00000000">
            <w:pPr>
              <w:spacing w:after="0" w:line="240" w:lineRule="auto"/>
              <w:ind w:left="5" w:right="252" w:firstLine="0"/>
              <w:rPr>
                <w:del w:id="256" w:author="Fangzheng Liu" w:date="2023-07-19T12:24:00Z"/>
              </w:rPr>
            </w:pPr>
            <w:del w:id="257" w:author="Fangzheng Liu" w:date="2023-07-19T12:24:00Z">
              <w:r w:rsidDel="00072E88">
                <w:delText>oscilloscope. This requires frequent switching between schematics and PCB layouts to identify signals of interest and select appropriate pads for probe placement. The manual probing method is prone to errors, such as short-circuiting adjacent pins and causing further issues [2]. Additionally, when multiple signals need to be tested, the limitations of human hands become apparent. Although probe hook clips with extension wires are an alternative, they necessitate soldering on targeting pads, and when the size of the PCB is compact due to application limit, there is no space for extra test points pads for debugging.</w:delText>
              </w:r>
            </w:del>
          </w:p>
          <w:p w14:paraId="3B0F2761" w14:textId="36A900A9" w:rsidR="00E009BB" w:rsidDel="00072E88" w:rsidRDefault="00000000">
            <w:pPr>
              <w:spacing w:after="0" w:line="240" w:lineRule="auto"/>
              <w:ind w:left="5" w:right="365" w:firstLine="199"/>
              <w:jc w:val="both"/>
              <w:rPr>
                <w:del w:id="258" w:author="Fangzheng Liu" w:date="2023-07-19T12:24:00Z"/>
              </w:rPr>
            </w:pPr>
            <w:del w:id="259" w:author="Fangzheng Liu" w:date="2023-07-19T12:24:00Z">
              <w:r w:rsidDel="00072E88">
                <w:delText xml:space="preserve">A bed-of-nails jig is an alternative. However, it requires the consuming design and production of a jig for each specific PCB design, rendering it inefficient for even minor component position changes since it requires a redesign and production of the jig. Commercial flying probe testers are expensive and bulky, making them </w:delText>
              </w:r>
            </w:del>
            <w:ins w:id="260" w:author="Joseph A Paradiso" w:date="2023-07-19T00:19:00Z">
              <w:del w:id="261" w:author="Fangzheng Liu" w:date="2023-07-19T12:24:00Z">
                <w:r w:rsidR="00C643D8" w:rsidDel="00072E88">
                  <w:delText xml:space="preserve">also </w:delText>
                </w:r>
              </w:del>
            </w:ins>
            <w:del w:id="262" w:author="Fangzheng Liu" w:date="2023-07-19T12:24:00Z">
              <w:r w:rsidDel="00072E88">
                <w:delText>unsuitable for hobbyists and small companies.</w:delText>
              </w:r>
            </w:del>
          </w:p>
          <w:p w14:paraId="4F66883B" w14:textId="31BCF3AB" w:rsidR="00E009BB" w:rsidDel="00072E88" w:rsidRDefault="00000000">
            <w:pPr>
              <w:spacing w:after="237" w:line="240" w:lineRule="auto"/>
              <w:ind w:left="5" w:right="365" w:firstLine="199"/>
              <w:jc w:val="both"/>
              <w:rPr>
                <w:del w:id="263" w:author="Fangzheng Liu" w:date="2023-07-19T12:24:00Z"/>
              </w:rPr>
            </w:pPr>
            <w:del w:id="264" w:author="Fangzheng Liu" w:date="2023-07-19T12:24:00Z">
              <w:r w:rsidDel="00072E88">
                <w:delText xml:space="preserve">The PCBPT is a compact </w:delText>
              </w:r>
              <w:commentRangeStart w:id="265"/>
              <w:r w:rsidDel="00072E88">
                <w:delText>desktop tool</w:delText>
              </w:r>
            </w:del>
            <w:ins w:id="266" w:author="Joseph A Paradiso" w:date="2023-07-19T00:27:00Z">
              <w:del w:id="267" w:author="Fangzheng Liu" w:date="2023-07-19T12:24:00Z">
                <w:r w:rsidR="00790E51" w:rsidDel="00072E88">
                  <w:delText xml:space="preserve"> </w:delText>
                </w:r>
              </w:del>
            </w:ins>
            <w:ins w:id="268" w:author="Joseph A Paradiso" w:date="2023-07-19T00:29:00Z">
              <w:del w:id="269" w:author="Fangzheng Liu" w:date="2023-07-19T12:24:00Z">
                <w:r w:rsidR="00790E51" w:rsidDel="00072E88">
                  <w:delText>that fits on</w:delText>
                </w:r>
              </w:del>
            </w:ins>
            <w:ins w:id="270" w:author="Joseph A Paradiso" w:date="2023-07-19T00:27:00Z">
              <w:del w:id="271" w:author="Fangzheng Liu" w:date="2023-07-19T12:24:00Z">
                <w:r w:rsidR="00790E51" w:rsidDel="00072E88">
                  <w:delText xml:space="preserve"> any</w:delText>
                </w:r>
              </w:del>
            </w:ins>
            <w:ins w:id="272" w:author="Joseph A Paradiso" w:date="2023-07-19T00:29:00Z">
              <w:del w:id="273" w:author="Fangzheng Liu" w:date="2023-07-19T12:24:00Z">
                <w:r w:rsidR="00790E51" w:rsidDel="00072E88">
                  <w:delText xml:space="preserve"> desk or</w:delText>
                </w:r>
              </w:del>
            </w:ins>
            <w:ins w:id="274" w:author="Joseph A Paradiso" w:date="2023-07-19T00:27:00Z">
              <w:del w:id="275" w:author="Fangzheng Liu" w:date="2023-07-19T12:24:00Z">
                <w:r w:rsidR="00790E51" w:rsidDel="00072E88">
                  <w:delText xml:space="preserve"> lab bench</w:delText>
                </w:r>
                <w:commentRangeEnd w:id="265"/>
                <w:r w:rsidR="00790E51" w:rsidDel="00072E88">
                  <w:rPr>
                    <w:rStyle w:val="CommentReference"/>
                  </w:rPr>
                  <w:commentReference w:id="265"/>
                </w:r>
              </w:del>
            </w:ins>
            <w:del w:id="276" w:author="Fangzheng Liu" w:date="2023-07-19T12:24:00Z">
              <w:r w:rsidDel="00072E88">
                <w:delText>, and by leveraging the information contained in the PCB layout, and eliminating the need for manual probing, the PCBPT revolutionizes the way debugging is conducted and allows users to select signals of interest and immediately view the output</w:delText>
              </w:r>
            </w:del>
            <w:ins w:id="277" w:author="Joseph A Paradiso" w:date="2023-07-19T00:29:00Z">
              <w:del w:id="278" w:author="Fangzheng Liu" w:date="2023-07-19T12:24:00Z">
                <w:r w:rsidR="00790E51" w:rsidDel="00072E88">
                  <w:delText>them</w:delText>
                </w:r>
              </w:del>
            </w:ins>
            <w:del w:id="279" w:author="Fangzheng Liu" w:date="2023-07-19T12:24:00Z">
              <w:r w:rsidDel="00072E88">
                <w:delText xml:space="preserve"> on an oscilloscope. This streamlined workflow significantly enhances the effectiveness of debugging. With the PCBPT, engineers can efficiently interact with their designs during the debugging process. It empowers hardware engineers and hobbyists to achieve precise and fast diagnostics without the limitations of traditional methods or the cost and size constraints associated with commercial solutions.</w:delText>
              </w:r>
            </w:del>
          </w:p>
          <w:p w14:paraId="2B853107" w14:textId="0725B794" w:rsidR="00E009BB" w:rsidDel="00072E88" w:rsidRDefault="00000000">
            <w:pPr>
              <w:tabs>
                <w:tab w:val="center" w:pos="1437"/>
              </w:tabs>
              <w:spacing w:after="0"/>
              <w:ind w:left="0" w:firstLine="0"/>
              <w:rPr>
                <w:del w:id="280" w:author="Fangzheng Liu" w:date="2023-07-19T12:24:00Z"/>
              </w:rPr>
            </w:pPr>
            <w:del w:id="281" w:author="Fangzheng Liu" w:date="2023-07-19T12:24:00Z">
              <w:r w:rsidDel="00072E88">
                <w:rPr>
                  <w:sz w:val="22"/>
                </w:rPr>
                <w:delText>2</w:delText>
              </w:r>
              <w:r w:rsidDel="00072E88">
                <w:rPr>
                  <w:sz w:val="22"/>
                </w:rPr>
                <w:tab/>
                <w:delText>SYSTEM STRUCTURE</w:delText>
              </w:r>
            </w:del>
          </w:p>
          <w:p w14:paraId="2FB69B1B" w14:textId="52794B2E" w:rsidR="00E009BB" w:rsidDel="00072E88" w:rsidRDefault="00000000">
            <w:pPr>
              <w:spacing w:after="0"/>
              <w:ind w:left="5" w:right="162" w:hanging="5"/>
              <w:rPr>
                <w:del w:id="282" w:author="Fangzheng Liu" w:date="2023-07-19T12:24:00Z"/>
              </w:rPr>
            </w:pPr>
            <w:del w:id="283" w:author="Fangzheng Liu" w:date="2023-07-19T12:24:00Z">
              <w:r w:rsidDel="00072E88">
                <w:delText>The PCBPT works with PCB designed by EAGLE — an electronic design automation (EDA) software for PCB design. The entire system comprises two components: the Data Processing Program and the PCBPT Probe Machine, as illustrated in Fig.2.</w:delText>
              </w:r>
            </w:del>
          </w:p>
        </w:tc>
        <w:tc>
          <w:tcPr>
            <w:tcW w:w="0" w:type="auto"/>
            <w:vMerge/>
            <w:tcBorders>
              <w:top w:val="nil"/>
              <w:left w:val="nil"/>
              <w:bottom w:val="nil"/>
              <w:right w:val="nil"/>
            </w:tcBorders>
            <w:tcPrChange w:id="284" w:author="Fangzheng Liu" w:date="2023-07-19T12:24:00Z">
              <w:tcPr>
                <w:tcW w:w="0" w:type="auto"/>
                <w:vMerge/>
                <w:tcBorders>
                  <w:top w:val="nil"/>
                  <w:left w:val="nil"/>
                  <w:bottom w:val="nil"/>
                  <w:right w:val="nil"/>
                </w:tcBorders>
              </w:tcPr>
            </w:tcPrChange>
          </w:tcPr>
          <w:p w14:paraId="0B69322E" w14:textId="124600ED" w:rsidR="00E009BB" w:rsidDel="00072E88" w:rsidRDefault="00E009BB">
            <w:pPr>
              <w:spacing w:after="160"/>
              <w:ind w:left="0" w:firstLine="0"/>
              <w:rPr>
                <w:del w:id="285" w:author="Fangzheng Liu" w:date="2023-07-19T12:24:00Z"/>
              </w:rPr>
            </w:pPr>
          </w:p>
        </w:tc>
      </w:tr>
    </w:tbl>
    <w:p w14:paraId="4613CAD1" w14:textId="6A48CBEB" w:rsidR="00E009BB" w:rsidDel="00072E88" w:rsidRDefault="00000000">
      <w:pPr>
        <w:numPr>
          <w:ilvl w:val="0"/>
          <w:numId w:val="1"/>
        </w:numPr>
        <w:ind w:right="-14" w:hanging="521"/>
        <w:rPr>
          <w:del w:id="286" w:author="Fangzheng Liu" w:date="2023-07-19T12:24:00Z"/>
        </w:rPr>
      </w:pPr>
      <w:del w:id="287" w:author="Fangzheng Liu" w:date="2023-07-19T12:24:00Z">
        <w:r w:rsidDel="00072E88">
          <w:rPr>
            <w:noProof/>
          </w:rPr>
          <w:drawing>
            <wp:anchor distT="0" distB="0" distL="114300" distR="114300" simplePos="0" relativeHeight="251658240" behindDoc="0" locked="0" layoutInCell="1" allowOverlap="0" wp14:anchorId="3AA76F39" wp14:editId="4462C1E3">
              <wp:simplePos x="0" y="0"/>
              <wp:positionH relativeFrom="column">
                <wp:posOffset>3685502</wp:posOffset>
              </wp:positionH>
              <wp:positionV relativeFrom="paragraph">
                <wp:posOffset>-80224</wp:posOffset>
              </wp:positionV>
              <wp:extent cx="3050713" cy="1355872"/>
              <wp:effectExtent l="0" t="0" r="0" b="0"/>
              <wp:wrapSquare wrapText="bothSides"/>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
                      <a:stretch>
                        <a:fillRect/>
                      </a:stretch>
                    </pic:blipFill>
                    <pic:spPr>
                      <a:xfrm>
                        <a:off x="0" y="0"/>
                        <a:ext cx="3050713" cy="1355872"/>
                      </a:xfrm>
                      <a:prstGeom prst="rect">
                        <a:avLst/>
                      </a:prstGeom>
                    </pic:spPr>
                  </pic:pic>
                </a:graphicData>
              </a:graphic>
            </wp:anchor>
          </w:drawing>
        </w:r>
        <w:r w:rsidDel="00072E88">
          <w:delText>To enhance the efficiency of debugging processes for hardware en-</w:delText>
        </w:r>
        <w:r w:rsidDel="00072E88">
          <w:rPr>
            <w:color w:val="FF0000"/>
            <w:sz w:val="12"/>
          </w:rPr>
          <w:delText>103</w:delText>
        </w:r>
      </w:del>
    </w:p>
    <w:p w14:paraId="00589C28" w14:textId="4ADE0802" w:rsidR="00E009BB" w:rsidDel="00072E88" w:rsidRDefault="00000000">
      <w:pPr>
        <w:numPr>
          <w:ilvl w:val="0"/>
          <w:numId w:val="1"/>
        </w:numPr>
        <w:ind w:right="-14" w:hanging="521"/>
        <w:rPr>
          <w:del w:id="288" w:author="Fangzheng Liu" w:date="2023-07-19T12:24:00Z"/>
        </w:rPr>
      </w:pPr>
      <w:del w:id="289" w:author="Fangzheng Liu" w:date="2023-07-19T12:24:00Z">
        <w:r w:rsidDel="00072E88">
          <w:delText>gineers and hobbyists, we have developed the PCBPT (PCB Probing</w:delText>
        </w:r>
        <w:r w:rsidDel="00072E88">
          <w:rPr>
            <w:color w:val="FF0000"/>
            <w:sz w:val="12"/>
          </w:rPr>
          <w:delText>104</w:delText>
        </w:r>
      </w:del>
    </w:p>
    <w:p w14:paraId="626B510B" w14:textId="75B6462A" w:rsidR="00E009BB" w:rsidDel="00072E88" w:rsidRDefault="00000000">
      <w:pPr>
        <w:numPr>
          <w:ilvl w:val="0"/>
          <w:numId w:val="1"/>
        </w:numPr>
        <w:ind w:right="-14" w:hanging="521"/>
        <w:rPr>
          <w:del w:id="290" w:author="Fangzheng Liu" w:date="2023-07-19T12:24:00Z"/>
        </w:rPr>
      </w:pPr>
      <w:del w:id="291" w:author="Fangzheng Liu" w:date="2023-07-19T12:24:00Z">
        <w:r w:rsidDel="00072E88">
          <w:delText>Tester). Traditionally, for debugging the function of PCB, we need</w:delText>
        </w:r>
        <w:r w:rsidDel="00072E88">
          <w:rPr>
            <w:color w:val="FF0000"/>
            <w:sz w:val="12"/>
          </w:rPr>
          <w:delText>105</w:delText>
        </w:r>
      </w:del>
    </w:p>
    <w:p w14:paraId="4A10FAC6" w14:textId="3B41C9BE" w:rsidR="00E009BB" w:rsidDel="00072E88" w:rsidRDefault="00000000">
      <w:pPr>
        <w:numPr>
          <w:ilvl w:val="0"/>
          <w:numId w:val="1"/>
        </w:numPr>
        <w:spacing w:after="0"/>
        <w:ind w:right="-14" w:hanging="521"/>
        <w:rPr>
          <w:del w:id="292" w:author="Fangzheng Liu" w:date="2023-07-19T12:24:00Z"/>
        </w:rPr>
      </w:pPr>
      <w:del w:id="293" w:author="Fangzheng Liu" w:date="2023-07-19T12:24:00Z">
        <w:r w:rsidDel="00072E88">
          <w:delText>to measure signals of interest by using test equipment, such as an</w:delText>
        </w:r>
        <w:r w:rsidDel="00072E88">
          <w:rPr>
            <w:color w:val="FF0000"/>
            <w:sz w:val="12"/>
          </w:rPr>
          <w:delText>106</w:delText>
        </w:r>
      </w:del>
    </w:p>
    <w:tbl>
      <w:tblPr>
        <w:tblStyle w:val="TableGrid"/>
        <w:tblpPr w:vertAnchor="page" w:horzAnchor="page" w:tblpX="558" w:tblpY="13374"/>
        <w:tblOverlap w:val="never"/>
        <w:tblW w:w="11169" w:type="dxa"/>
        <w:tblInd w:w="0" w:type="dxa"/>
        <w:tblLook w:val="04A0" w:firstRow="1" w:lastRow="0" w:firstColumn="1" w:lastColumn="0" w:noHBand="0" w:noVBand="1"/>
      </w:tblPr>
      <w:tblGrid>
        <w:gridCol w:w="503"/>
        <w:gridCol w:w="5324"/>
        <w:gridCol w:w="5159"/>
        <w:gridCol w:w="183"/>
      </w:tblGrid>
      <w:tr w:rsidR="00E009BB" w:rsidDel="00072E88" w14:paraId="364EEFBC" w14:textId="76A06EF0">
        <w:trPr>
          <w:trHeight w:val="988"/>
          <w:del w:id="294" w:author="Fangzheng Liu" w:date="2023-07-19T12:24:00Z"/>
        </w:trPr>
        <w:tc>
          <w:tcPr>
            <w:tcW w:w="508" w:type="dxa"/>
            <w:tcBorders>
              <w:top w:val="nil"/>
              <w:left w:val="nil"/>
              <w:bottom w:val="nil"/>
              <w:right w:val="nil"/>
            </w:tcBorders>
          </w:tcPr>
          <w:p w14:paraId="087155C0" w14:textId="2882C0D1" w:rsidR="00E009BB" w:rsidDel="00072E88" w:rsidRDefault="00000000">
            <w:pPr>
              <w:spacing w:after="62"/>
              <w:ind w:left="0" w:firstLine="0"/>
              <w:rPr>
                <w:del w:id="295" w:author="Fangzheng Liu" w:date="2023-07-19T12:24:00Z"/>
              </w:rPr>
            </w:pPr>
            <w:del w:id="296" w:author="Fangzheng Liu" w:date="2023-07-19T12:24:00Z">
              <w:r w:rsidDel="00072E88">
                <w:rPr>
                  <w:color w:val="FF0000"/>
                  <w:sz w:val="12"/>
                </w:rPr>
                <w:delText>54</w:delText>
              </w:r>
            </w:del>
          </w:p>
          <w:p w14:paraId="7EF355BA" w14:textId="1A12A8A7" w:rsidR="00E009BB" w:rsidDel="00072E88" w:rsidRDefault="00000000">
            <w:pPr>
              <w:spacing w:after="62"/>
              <w:ind w:left="0" w:firstLine="0"/>
              <w:rPr>
                <w:del w:id="297" w:author="Fangzheng Liu" w:date="2023-07-19T12:24:00Z"/>
              </w:rPr>
            </w:pPr>
            <w:del w:id="298" w:author="Fangzheng Liu" w:date="2023-07-19T12:24:00Z">
              <w:r w:rsidDel="00072E88">
                <w:rPr>
                  <w:color w:val="FF0000"/>
                  <w:sz w:val="12"/>
                </w:rPr>
                <w:delText>55</w:delText>
              </w:r>
            </w:del>
          </w:p>
          <w:p w14:paraId="582CBC80" w14:textId="28E86D6A" w:rsidR="00E009BB" w:rsidDel="00072E88" w:rsidRDefault="00000000">
            <w:pPr>
              <w:spacing w:after="62"/>
              <w:ind w:left="0" w:firstLine="0"/>
              <w:rPr>
                <w:del w:id="299" w:author="Fangzheng Liu" w:date="2023-07-19T12:24:00Z"/>
              </w:rPr>
            </w:pPr>
            <w:del w:id="300" w:author="Fangzheng Liu" w:date="2023-07-19T12:24:00Z">
              <w:r w:rsidDel="00072E88">
                <w:rPr>
                  <w:color w:val="FF0000"/>
                  <w:sz w:val="12"/>
                </w:rPr>
                <w:delText>56</w:delText>
              </w:r>
            </w:del>
          </w:p>
          <w:p w14:paraId="4748651F" w14:textId="42046D88" w:rsidR="00E009BB" w:rsidDel="00072E88" w:rsidRDefault="00000000">
            <w:pPr>
              <w:spacing w:after="62"/>
              <w:ind w:left="0" w:firstLine="0"/>
              <w:rPr>
                <w:del w:id="301" w:author="Fangzheng Liu" w:date="2023-07-19T12:24:00Z"/>
              </w:rPr>
            </w:pPr>
            <w:del w:id="302" w:author="Fangzheng Liu" w:date="2023-07-19T12:24:00Z">
              <w:r w:rsidDel="00072E88">
                <w:rPr>
                  <w:color w:val="FF0000"/>
                  <w:sz w:val="12"/>
                </w:rPr>
                <w:delText>57</w:delText>
              </w:r>
            </w:del>
          </w:p>
          <w:p w14:paraId="3F5C424F" w14:textId="506D571D" w:rsidR="00E009BB" w:rsidDel="00072E88" w:rsidRDefault="00000000">
            <w:pPr>
              <w:spacing w:after="0"/>
              <w:ind w:left="0" w:firstLine="0"/>
              <w:rPr>
                <w:del w:id="303" w:author="Fangzheng Liu" w:date="2023-07-19T12:24:00Z"/>
              </w:rPr>
            </w:pPr>
            <w:del w:id="304" w:author="Fangzheng Liu" w:date="2023-07-19T12:24:00Z">
              <w:r w:rsidDel="00072E88">
                <w:rPr>
                  <w:color w:val="FF0000"/>
                  <w:sz w:val="12"/>
                </w:rPr>
                <w:delText>58</w:delText>
              </w:r>
            </w:del>
          </w:p>
        </w:tc>
        <w:tc>
          <w:tcPr>
            <w:tcW w:w="5287" w:type="dxa"/>
            <w:tcBorders>
              <w:top w:val="nil"/>
              <w:left w:val="nil"/>
              <w:bottom w:val="nil"/>
              <w:right w:val="nil"/>
            </w:tcBorders>
          </w:tcPr>
          <w:p w14:paraId="5168A7B1" w14:textId="38653FE7" w:rsidR="00E009BB" w:rsidDel="00072E88" w:rsidRDefault="00000000">
            <w:pPr>
              <w:spacing w:after="0"/>
              <w:ind w:firstLine="0"/>
              <w:rPr>
                <w:del w:id="305" w:author="Fangzheng Liu" w:date="2023-07-19T12:24:00Z"/>
              </w:rPr>
            </w:pPr>
            <w:del w:id="306" w:author="Fangzheng Liu" w:date="2023-07-19T12:24:00Z">
              <w:r w:rsidDel="00072E88">
                <w:rPr>
                  <w:sz w:val="14"/>
                </w:rPr>
                <w:delText>fee. Request permissions from permissions@acm.org.</w:delText>
              </w:r>
            </w:del>
          </w:p>
          <w:p w14:paraId="36F606B8" w14:textId="0B8FDEA2" w:rsidR="00E009BB" w:rsidRPr="00C643D8" w:rsidDel="00072E88" w:rsidRDefault="00000000">
            <w:pPr>
              <w:spacing w:after="7"/>
              <w:ind w:firstLine="0"/>
              <w:rPr>
                <w:del w:id="307" w:author="Fangzheng Liu" w:date="2023-07-19T12:24:00Z"/>
                <w:lang w:val="sv-SE"/>
              </w:rPr>
            </w:pPr>
            <w:del w:id="308" w:author="Fangzheng Liu" w:date="2023-07-19T12:24:00Z">
              <w:r w:rsidRPr="00C643D8" w:rsidDel="00072E88">
                <w:rPr>
                  <w:i/>
                  <w:sz w:val="14"/>
                  <w:lang w:val="sv-SE"/>
                </w:rPr>
                <w:delText>UIST 2023, Oct 29– Nov 1, 2023, Minneapolis, MN, USA</w:delText>
              </w:r>
            </w:del>
          </w:p>
          <w:p w14:paraId="176C9D62" w14:textId="18D3D49A" w:rsidR="00E009BB" w:rsidDel="00072E88" w:rsidRDefault="00000000">
            <w:pPr>
              <w:spacing w:after="0"/>
              <w:ind w:left="5" w:right="1965" w:hanging="5"/>
              <w:rPr>
                <w:del w:id="309" w:author="Fangzheng Liu" w:date="2023-07-19T12:24:00Z"/>
              </w:rPr>
            </w:pPr>
            <w:del w:id="310" w:author="Fangzheng Liu" w:date="2023-07-19T12:24:00Z">
              <w:r w:rsidDel="00072E88">
                <w:rPr>
                  <w:sz w:val="14"/>
                </w:rPr>
                <w:delText xml:space="preserve">© 2023 Association for Computing Machinery. ACM ISBN 978-1-4503-6708-0/20/04...$15.00 </w:delText>
              </w:r>
              <w:r w:rsidDel="00072E88">
                <w:fldChar w:fldCharType="begin"/>
              </w:r>
              <w:r w:rsidDel="00072E88">
                <w:delInstrText>HYPERLINK "https://doi.org/https://doi.org/10.1145/3313831.XXXXXXX" \h</w:delInstrText>
              </w:r>
              <w:r w:rsidDel="00072E88">
                <w:fldChar w:fldCharType="separate"/>
              </w:r>
              <w:r w:rsidDel="00072E88">
                <w:rPr>
                  <w:sz w:val="14"/>
                </w:rPr>
                <w:delText>https://doi.org/https://doi.org/10.1145/3313831.XXXXXXX</w:delText>
              </w:r>
              <w:r w:rsidDel="00072E88">
                <w:rPr>
                  <w:sz w:val="14"/>
                </w:rPr>
                <w:fldChar w:fldCharType="end"/>
              </w:r>
            </w:del>
          </w:p>
        </w:tc>
        <w:tc>
          <w:tcPr>
            <w:tcW w:w="5206" w:type="dxa"/>
            <w:tcBorders>
              <w:top w:val="nil"/>
              <w:left w:val="nil"/>
              <w:bottom w:val="nil"/>
              <w:right w:val="nil"/>
            </w:tcBorders>
          </w:tcPr>
          <w:p w14:paraId="3CDE7897" w14:textId="564A8B15" w:rsidR="00E009BB" w:rsidDel="00072E88" w:rsidRDefault="00000000">
            <w:pPr>
              <w:spacing w:after="0"/>
              <w:ind w:left="865" w:firstLine="0"/>
              <w:rPr>
                <w:del w:id="311" w:author="Fangzheng Liu" w:date="2023-07-19T12:24:00Z"/>
              </w:rPr>
            </w:pPr>
            <w:del w:id="312" w:author="Fangzheng Liu" w:date="2023-07-19T12:24:00Z">
              <w:r w:rsidDel="00072E88">
                <w:delText>Figure 1: The PCBPT system structure</w:delText>
              </w:r>
            </w:del>
          </w:p>
        </w:tc>
        <w:tc>
          <w:tcPr>
            <w:tcW w:w="167" w:type="dxa"/>
            <w:tcBorders>
              <w:top w:val="nil"/>
              <w:left w:val="nil"/>
              <w:bottom w:val="nil"/>
              <w:right w:val="nil"/>
            </w:tcBorders>
          </w:tcPr>
          <w:p w14:paraId="3DC51757" w14:textId="51EB055B" w:rsidR="00E009BB" w:rsidDel="00072E88" w:rsidRDefault="00000000">
            <w:pPr>
              <w:spacing w:after="62"/>
              <w:ind w:left="0" w:firstLine="0"/>
              <w:jc w:val="both"/>
              <w:rPr>
                <w:del w:id="313" w:author="Fangzheng Liu" w:date="2023-07-19T12:24:00Z"/>
              </w:rPr>
            </w:pPr>
            <w:del w:id="314" w:author="Fangzheng Liu" w:date="2023-07-19T12:24:00Z">
              <w:r w:rsidDel="00072E88">
                <w:rPr>
                  <w:color w:val="FF0000"/>
                  <w:sz w:val="12"/>
                </w:rPr>
                <w:delText>112</w:delText>
              </w:r>
            </w:del>
          </w:p>
          <w:p w14:paraId="4D1D4051" w14:textId="7096ABEC" w:rsidR="00E009BB" w:rsidDel="00072E88" w:rsidRDefault="00000000">
            <w:pPr>
              <w:spacing w:after="62"/>
              <w:ind w:left="0" w:firstLine="0"/>
              <w:jc w:val="both"/>
              <w:rPr>
                <w:del w:id="315" w:author="Fangzheng Liu" w:date="2023-07-19T12:24:00Z"/>
              </w:rPr>
            </w:pPr>
            <w:del w:id="316" w:author="Fangzheng Liu" w:date="2023-07-19T12:24:00Z">
              <w:r w:rsidDel="00072E88">
                <w:rPr>
                  <w:color w:val="FF0000"/>
                  <w:sz w:val="12"/>
                </w:rPr>
                <w:delText>113</w:delText>
              </w:r>
            </w:del>
          </w:p>
          <w:p w14:paraId="763949DA" w14:textId="615DF208" w:rsidR="00E009BB" w:rsidDel="00072E88" w:rsidRDefault="00000000">
            <w:pPr>
              <w:spacing w:after="62"/>
              <w:ind w:left="0" w:firstLine="0"/>
              <w:jc w:val="both"/>
              <w:rPr>
                <w:del w:id="317" w:author="Fangzheng Liu" w:date="2023-07-19T12:24:00Z"/>
              </w:rPr>
            </w:pPr>
            <w:del w:id="318" w:author="Fangzheng Liu" w:date="2023-07-19T12:24:00Z">
              <w:r w:rsidDel="00072E88">
                <w:rPr>
                  <w:color w:val="FF0000"/>
                  <w:sz w:val="12"/>
                </w:rPr>
                <w:delText>114</w:delText>
              </w:r>
            </w:del>
          </w:p>
          <w:p w14:paraId="0ED315A7" w14:textId="668934BB" w:rsidR="00E009BB" w:rsidDel="00072E88" w:rsidRDefault="00000000">
            <w:pPr>
              <w:spacing w:after="62"/>
              <w:ind w:left="0" w:firstLine="0"/>
              <w:jc w:val="both"/>
              <w:rPr>
                <w:del w:id="319" w:author="Fangzheng Liu" w:date="2023-07-19T12:24:00Z"/>
              </w:rPr>
            </w:pPr>
            <w:del w:id="320" w:author="Fangzheng Liu" w:date="2023-07-19T12:24:00Z">
              <w:r w:rsidDel="00072E88">
                <w:rPr>
                  <w:color w:val="FF0000"/>
                  <w:sz w:val="12"/>
                </w:rPr>
                <w:delText>115</w:delText>
              </w:r>
            </w:del>
          </w:p>
          <w:p w14:paraId="52F2590B" w14:textId="265A70A7" w:rsidR="00E009BB" w:rsidDel="00072E88" w:rsidRDefault="00000000">
            <w:pPr>
              <w:spacing w:after="0"/>
              <w:ind w:left="0" w:firstLine="0"/>
              <w:jc w:val="both"/>
              <w:rPr>
                <w:del w:id="321" w:author="Fangzheng Liu" w:date="2023-07-19T12:24:00Z"/>
              </w:rPr>
            </w:pPr>
            <w:del w:id="322" w:author="Fangzheng Liu" w:date="2023-07-19T12:24:00Z">
              <w:r w:rsidDel="00072E88">
                <w:rPr>
                  <w:color w:val="FF0000"/>
                  <w:sz w:val="12"/>
                </w:rPr>
                <w:delText>116</w:delText>
              </w:r>
            </w:del>
          </w:p>
        </w:tc>
      </w:tr>
    </w:tbl>
    <w:p w14:paraId="0D4FD8FD" w14:textId="0B662E7C" w:rsidR="00E009BB" w:rsidDel="00072E88" w:rsidRDefault="00000000">
      <w:pPr>
        <w:numPr>
          <w:ilvl w:val="0"/>
          <w:numId w:val="1"/>
        </w:numPr>
        <w:spacing w:after="0" w:line="265" w:lineRule="auto"/>
        <w:ind w:right="-14" w:hanging="521"/>
        <w:rPr>
          <w:del w:id="323" w:author="Fangzheng Liu" w:date="2023-07-19T12:24:00Z"/>
        </w:rPr>
      </w:pPr>
      <w:del w:id="324" w:author="Fangzheng Liu" w:date="2023-07-19T12:24:00Z">
        <w:r w:rsidDel="00072E88">
          <w:rPr>
            <w:rFonts w:cs="Calibri"/>
            <w:noProof/>
            <w:sz w:val="22"/>
          </w:rPr>
          <mc:AlternateContent>
            <mc:Choice Requires="wpg">
              <w:drawing>
                <wp:inline distT="0" distB="0" distL="0" distR="0" wp14:anchorId="1BB4F5B0" wp14:editId="08421AB6">
                  <wp:extent cx="3051137" cy="5055"/>
                  <wp:effectExtent l="0" t="0" r="0" b="0"/>
                  <wp:docPr id="6859" name="Group 6859"/>
                  <wp:cNvGraphicFramePr/>
                  <a:graphic xmlns:a="http://schemas.openxmlformats.org/drawingml/2006/main">
                    <a:graphicData uri="http://schemas.microsoft.com/office/word/2010/wordprocessingGroup">
                      <wpg:wgp>
                        <wpg:cNvGrpSpPr/>
                        <wpg:grpSpPr>
                          <a:xfrm>
                            <a:off x="0" y="0"/>
                            <a:ext cx="3051137" cy="5055"/>
                            <a:chOff x="0" y="0"/>
                            <a:chExt cx="3051137" cy="5055"/>
                          </a:xfrm>
                        </wpg:grpSpPr>
                        <wps:wsp>
                          <wps:cNvPr id="180" name="Shape 180"/>
                          <wps:cNvSpPr/>
                          <wps:spPr>
                            <a:xfrm>
                              <a:off x="0" y="0"/>
                              <a:ext cx="3051137" cy="0"/>
                            </a:xfrm>
                            <a:custGeom>
                              <a:avLst/>
                              <a:gdLst/>
                              <a:ahLst/>
                              <a:cxnLst/>
                              <a:rect l="0" t="0" r="0" b="0"/>
                              <a:pathLst>
                                <a:path w="3051137">
                                  <a:moveTo>
                                    <a:pt x="0" y="0"/>
                                  </a:moveTo>
                                  <a:lnTo>
                                    <a:pt x="30511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59" style="width:240.247pt;height:0.398pt;mso-position-horizontal-relative:char;mso-position-vertical-relative:line" coordsize="30511,50">
                  <v:shape id="Shape 180" style="position:absolute;width:30511;height:0;left:0;top:0;" coordsize="3051137,0" path="m0,0l3051137,0">
                    <v:stroke weight="0.398pt" endcap="flat" joinstyle="miter" miterlimit="10" on="true" color="#000000"/>
                    <v:fill on="false" color="#000000" opacity="0"/>
                  </v:shape>
                </v:group>
              </w:pict>
            </mc:Fallback>
          </mc:AlternateContent>
        </w:r>
        <w:r w:rsidDel="00072E88">
          <w:rPr>
            <w:color w:val="FF0000"/>
            <w:sz w:val="12"/>
          </w:rPr>
          <w:tab/>
          <w:delText>107</w:delText>
        </w:r>
      </w:del>
    </w:p>
    <w:p w14:paraId="4B4425A5" w14:textId="4EE19904" w:rsidR="00E009BB" w:rsidDel="00072E88" w:rsidRDefault="00000000">
      <w:pPr>
        <w:spacing w:after="12" w:line="216" w:lineRule="auto"/>
        <w:ind w:left="521" w:right="566" w:firstLine="0"/>
        <w:jc w:val="both"/>
        <w:rPr>
          <w:del w:id="325" w:author="Fangzheng Liu" w:date="2023-07-19T12:24:00Z"/>
        </w:rPr>
      </w:pPr>
      <w:del w:id="326" w:author="Fangzheng Liu" w:date="2023-07-19T12:24:00Z">
        <w:r w:rsidDel="00072E88">
          <w:rPr>
            <w:sz w:val="14"/>
          </w:rPr>
          <w:delText>Permission to make digital or hard copies of all or part of this work for personal or</w:delText>
        </w:r>
      </w:del>
    </w:p>
    <w:p w14:paraId="10650C94" w14:textId="784C2451" w:rsidR="00E009BB" w:rsidDel="00072E88" w:rsidRDefault="00000000">
      <w:pPr>
        <w:spacing w:after="12" w:line="216" w:lineRule="auto"/>
        <w:ind w:left="516" w:right="-12" w:hanging="528"/>
        <w:jc w:val="both"/>
        <w:rPr>
          <w:del w:id="327" w:author="Fangzheng Liu" w:date="2023-07-19T12:24:00Z"/>
        </w:rPr>
      </w:pPr>
      <w:del w:id="328" w:author="Fangzheng Liu" w:date="2023-07-19T12:24:00Z">
        <w:r w:rsidDel="00072E88">
          <w:rPr>
            <w:color w:val="FF0000"/>
            <w:sz w:val="12"/>
          </w:rPr>
          <w:delText xml:space="preserve">50108 </w:delText>
        </w:r>
        <w:r w:rsidDel="00072E88">
          <w:rPr>
            <w:sz w:val="14"/>
          </w:rPr>
          <w:delText>classroom use is granted without fee provided that copies are not made or distributed</w:delText>
        </w:r>
      </w:del>
    </w:p>
    <w:p w14:paraId="0FA030E2" w14:textId="3BA6C5FD" w:rsidR="00E009BB" w:rsidDel="00072E88" w:rsidRDefault="00000000">
      <w:pPr>
        <w:spacing w:after="12" w:line="216" w:lineRule="auto"/>
        <w:ind w:left="-12" w:right="-12" w:firstLine="0"/>
        <w:jc w:val="both"/>
        <w:rPr>
          <w:del w:id="329" w:author="Fangzheng Liu" w:date="2023-07-19T12:24:00Z"/>
        </w:rPr>
      </w:pPr>
      <w:del w:id="330" w:author="Fangzheng Liu" w:date="2023-07-19T12:24:00Z">
        <w:r w:rsidDel="00072E88">
          <w:rPr>
            <w:color w:val="FF0000"/>
            <w:vertAlign w:val="superscript"/>
          </w:rPr>
          <w:delText xml:space="preserve">51 </w:delText>
        </w:r>
        <w:r w:rsidDel="00072E88">
          <w:rPr>
            <w:sz w:val="14"/>
          </w:rPr>
          <w:delText>for profit or commercial advantage and that copies bear this notice and the full citation</w:delText>
        </w:r>
        <w:r w:rsidDel="00072E88">
          <w:rPr>
            <w:color w:val="FF0000"/>
            <w:sz w:val="12"/>
          </w:rPr>
          <w:delText xml:space="preserve">109 52 </w:delText>
        </w:r>
        <w:r w:rsidDel="00072E88">
          <w:rPr>
            <w:sz w:val="14"/>
          </w:rPr>
          <w:delText>on the first page. Copyrights for components of this work owned by others than ACM</w:delText>
        </w:r>
        <w:r w:rsidDel="00072E88">
          <w:rPr>
            <w:color w:val="FF0000"/>
            <w:sz w:val="12"/>
          </w:rPr>
          <w:delText xml:space="preserve">110 </w:delText>
        </w:r>
        <w:r w:rsidDel="00072E88">
          <w:rPr>
            <w:sz w:val="14"/>
          </w:rPr>
          <w:delText>must be honored. Abstracting with credit is permitted. To copy otherwise, or republish,</w:delText>
        </w:r>
      </w:del>
    </w:p>
    <w:p w14:paraId="0F7FFA8A" w14:textId="5ACB7531" w:rsidR="00E009BB" w:rsidDel="00072E88" w:rsidRDefault="00000000">
      <w:pPr>
        <w:spacing w:after="12" w:line="216" w:lineRule="auto"/>
        <w:ind w:left="516" w:right="-12" w:hanging="528"/>
        <w:jc w:val="both"/>
        <w:rPr>
          <w:del w:id="331" w:author="Fangzheng Liu" w:date="2023-07-19T12:24:00Z"/>
        </w:rPr>
      </w:pPr>
      <w:del w:id="332" w:author="Fangzheng Liu" w:date="2023-07-19T12:24:00Z">
        <w:r w:rsidDel="00072E88">
          <w:rPr>
            <w:color w:val="FF0000"/>
            <w:sz w:val="12"/>
          </w:rPr>
          <w:delText xml:space="preserve">53111 </w:delText>
        </w:r>
        <w:r w:rsidDel="00072E88">
          <w:rPr>
            <w:sz w:val="14"/>
          </w:rPr>
          <w:delText>to post on servers or to redistribute to lists, requires prior specific permission and/or a</w:delText>
        </w:r>
      </w:del>
    </w:p>
    <w:tbl>
      <w:tblPr>
        <w:tblStyle w:val="TableGrid"/>
        <w:tblW w:w="10088" w:type="dxa"/>
        <w:tblInd w:w="521" w:type="dxa"/>
        <w:tblLook w:val="04A0" w:firstRow="1" w:lastRow="0" w:firstColumn="1" w:lastColumn="0" w:noHBand="0" w:noVBand="1"/>
      </w:tblPr>
      <w:tblGrid>
        <w:gridCol w:w="5277"/>
        <w:gridCol w:w="4811"/>
      </w:tblGrid>
      <w:tr w:rsidR="00E009BB" w:rsidDel="00072E88" w14:paraId="2BDF706F" w14:textId="1DF1AA2E">
        <w:trPr>
          <w:trHeight w:val="129"/>
          <w:del w:id="333" w:author="Fangzheng Liu" w:date="2023-07-19T12:24:00Z"/>
        </w:trPr>
        <w:tc>
          <w:tcPr>
            <w:tcW w:w="5277" w:type="dxa"/>
            <w:tcBorders>
              <w:top w:val="nil"/>
              <w:left w:val="nil"/>
              <w:bottom w:val="nil"/>
              <w:right w:val="nil"/>
            </w:tcBorders>
          </w:tcPr>
          <w:p w14:paraId="3BBB2898" w14:textId="3F283DFA" w:rsidR="00E009BB" w:rsidRPr="00C643D8" w:rsidDel="00072E88" w:rsidRDefault="00000000">
            <w:pPr>
              <w:spacing w:after="0"/>
              <w:ind w:left="0" w:firstLine="0"/>
              <w:rPr>
                <w:del w:id="334" w:author="Fangzheng Liu" w:date="2023-07-19T12:24:00Z"/>
                <w:lang w:val="sv-SE"/>
              </w:rPr>
            </w:pPr>
            <w:del w:id="335" w:author="Fangzheng Liu" w:date="2023-07-19T12:24:00Z">
              <w:r w:rsidRPr="00C643D8" w:rsidDel="00072E88">
                <w:rPr>
                  <w:sz w:val="14"/>
                  <w:lang w:val="sv-SE"/>
                </w:rPr>
                <w:delText>UIST 2023, Oct 29– Nov 1, 2023, Minneapolis, MN, USA</w:delText>
              </w:r>
            </w:del>
          </w:p>
        </w:tc>
        <w:tc>
          <w:tcPr>
            <w:tcW w:w="4811" w:type="dxa"/>
            <w:tcBorders>
              <w:top w:val="nil"/>
              <w:left w:val="nil"/>
              <w:bottom w:val="nil"/>
              <w:right w:val="nil"/>
            </w:tcBorders>
          </w:tcPr>
          <w:p w14:paraId="16112C5C" w14:textId="4347360F" w:rsidR="00E009BB" w:rsidDel="00072E88" w:rsidRDefault="00000000">
            <w:pPr>
              <w:spacing w:after="0"/>
              <w:ind w:left="0" w:firstLine="0"/>
              <w:jc w:val="right"/>
              <w:rPr>
                <w:del w:id="336" w:author="Fangzheng Liu" w:date="2023-07-19T12:24:00Z"/>
              </w:rPr>
            </w:pPr>
            <w:del w:id="337" w:author="Fangzheng Liu" w:date="2023-07-19T12:24:00Z">
              <w:r w:rsidDel="00072E88">
                <w:rPr>
                  <w:sz w:val="14"/>
                </w:rPr>
                <w:delText>Fanzheng Liu and Joseph Paradiso</w:delText>
              </w:r>
            </w:del>
          </w:p>
        </w:tc>
      </w:tr>
    </w:tbl>
    <w:tbl>
      <w:tblPr>
        <w:tblStyle w:val="TableGrid"/>
        <w:tblpPr w:vertAnchor="text" w:tblpY="4024"/>
        <w:tblOverlap w:val="never"/>
        <w:tblW w:w="11171" w:type="dxa"/>
        <w:tblInd w:w="0" w:type="dxa"/>
        <w:tblLook w:val="04A0" w:firstRow="1" w:lastRow="0" w:firstColumn="1" w:lastColumn="0" w:noHBand="0" w:noVBand="1"/>
      </w:tblPr>
      <w:tblGrid>
        <w:gridCol w:w="513"/>
        <w:gridCol w:w="5275"/>
        <w:gridCol w:w="5200"/>
        <w:gridCol w:w="183"/>
      </w:tblGrid>
      <w:tr w:rsidR="00E009BB" w:rsidDel="00072E88" w14:paraId="3AD909AF" w14:textId="15879CB5">
        <w:trPr>
          <w:trHeight w:val="1290"/>
          <w:del w:id="338" w:author="Fangzheng Liu" w:date="2023-07-19T12:24:00Z"/>
        </w:trPr>
        <w:tc>
          <w:tcPr>
            <w:tcW w:w="514" w:type="dxa"/>
            <w:tcBorders>
              <w:top w:val="nil"/>
              <w:left w:val="nil"/>
              <w:bottom w:val="nil"/>
              <w:right w:val="nil"/>
            </w:tcBorders>
            <w:vAlign w:val="center"/>
          </w:tcPr>
          <w:p w14:paraId="35E90FD7" w14:textId="1D02B51D" w:rsidR="00E009BB" w:rsidDel="00072E88" w:rsidRDefault="00000000">
            <w:pPr>
              <w:spacing w:after="62"/>
              <w:ind w:left="0" w:firstLine="0"/>
              <w:rPr>
                <w:del w:id="339" w:author="Fangzheng Liu" w:date="2023-07-19T12:24:00Z"/>
              </w:rPr>
            </w:pPr>
            <w:del w:id="340" w:author="Fangzheng Liu" w:date="2023-07-19T12:24:00Z">
              <w:r w:rsidDel="00072E88">
                <w:rPr>
                  <w:color w:val="FF0000"/>
                  <w:sz w:val="12"/>
                </w:rPr>
                <w:delText>136</w:delText>
              </w:r>
            </w:del>
          </w:p>
          <w:p w14:paraId="491189D1" w14:textId="49B67E8A" w:rsidR="00E009BB" w:rsidDel="00072E88" w:rsidRDefault="00000000">
            <w:pPr>
              <w:spacing w:after="62"/>
              <w:ind w:left="0" w:firstLine="0"/>
              <w:rPr>
                <w:del w:id="341" w:author="Fangzheng Liu" w:date="2023-07-19T12:24:00Z"/>
              </w:rPr>
            </w:pPr>
            <w:del w:id="342" w:author="Fangzheng Liu" w:date="2023-07-19T12:24:00Z">
              <w:r w:rsidDel="00072E88">
                <w:rPr>
                  <w:color w:val="FF0000"/>
                  <w:sz w:val="12"/>
                </w:rPr>
                <w:delText>137</w:delText>
              </w:r>
            </w:del>
          </w:p>
          <w:p w14:paraId="40E0E12E" w14:textId="0B9CB372" w:rsidR="00E009BB" w:rsidDel="00072E88" w:rsidRDefault="00000000">
            <w:pPr>
              <w:spacing w:after="62"/>
              <w:ind w:left="0" w:firstLine="0"/>
              <w:rPr>
                <w:del w:id="343" w:author="Fangzheng Liu" w:date="2023-07-19T12:24:00Z"/>
              </w:rPr>
            </w:pPr>
            <w:del w:id="344" w:author="Fangzheng Liu" w:date="2023-07-19T12:24:00Z">
              <w:r w:rsidDel="00072E88">
                <w:rPr>
                  <w:color w:val="FF0000"/>
                  <w:sz w:val="12"/>
                </w:rPr>
                <w:delText>138</w:delText>
              </w:r>
            </w:del>
          </w:p>
          <w:p w14:paraId="0E2B7BC7" w14:textId="3CF42316" w:rsidR="00E009BB" w:rsidDel="00072E88" w:rsidRDefault="00000000">
            <w:pPr>
              <w:spacing w:after="62"/>
              <w:ind w:left="0" w:firstLine="0"/>
              <w:rPr>
                <w:del w:id="345" w:author="Fangzheng Liu" w:date="2023-07-19T12:24:00Z"/>
              </w:rPr>
            </w:pPr>
            <w:del w:id="346" w:author="Fangzheng Liu" w:date="2023-07-19T12:24:00Z">
              <w:r w:rsidDel="00072E88">
                <w:rPr>
                  <w:color w:val="FF0000"/>
                  <w:sz w:val="12"/>
                </w:rPr>
                <w:delText>139</w:delText>
              </w:r>
            </w:del>
          </w:p>
          <w:p w14:paraId="35384182" w14:textId="0A317E86" w:rsidR="00E009BB" w:rsidDel="00072E88" w:rsidRDefault="00000000">
            <w:pPr>
              <w:spacing w:after="0"/>
              <w:ind w:left="0" w:firstLine="0"/>
              <w:rPr>
                <w:del w:id="347" w:author="Fangzheng Liu" w:date="2023-07-19T12:24:00Z"/>
              </w:rPr>
            </w:pPr>
            <w:del w:id="348" w:author="Fangzheng Liu" w:date="2023-07-19T12:24:00Z">
              <w:r w:rsidDel="00072E88">
                <w:rPr>
                  <w:color w:val="FF0000"/>
                  <w:sz w:val="12"/>
                </w:rPr>
                <w:delText>140</w:delText>
              </w:r>
            </w:del>
          </w:p>
        </w:tc>
        <w:tc>
          <w:tcPr>
            <w:tcW w:w="5283" w:type="dxa"/>
            <w:tcBorders>
              <w:top w:val="nil"/>
              <w:left w:val="nil"/>
              <w:bottom w:val="nil"/>
              <w:right w:val="nil"/>
            </w:tcBorders>
          </w:tcPr>
          <w:p w14:paraId="67AFC7F0" w14:textId="0A48A458" w:rsidR="0033586A" w:rsidDel="00072E88" w:rsidRDefault="0033586A">
            <w:pPr>
              <w:ind w:right="-14"/>
              <w:rPr>
                <w:ins w:id="349" w:author="Joseph A Paradiso" w:date="2023-07-19T00:34:00Z"/>
                <w:del w:id="350" w:author="Fangzheng Liu" w:date="2023-07-19T12:24:00Z"/>
              </w:rPr>
              <w:pPrChange w:id="351" w:author="Joseph A Paradiso" w:date="2023-07-19T00:35:00Z">
                <w:pPr>
                  <w:numPr>
                    <w:numId w:val="2"/>
                  </w:numPr>
                  <w:ind w:left="720" w:right="-14" w:hanging="720"/>
                </w:pPr>
              </w:pPrChange>
            </w:pPr>
            <w:ins w:id="352" w:author="Joseph A Paradiso" w:date="2023-07-19T00:34:00Z">
              <w:del w:id="353" w:author="Fangzheng Liu" w:date="2023-07-19T12:24:00Z">
                <w:r w:rsidDel="00072E88">
                  <w:delText>coordinates. A command is then issued to the machine to initiate</w:delText>
                </w:r>
                <w:r w:rsidDel="00072E88">
                  <w:rPr>
                    <w:color w:val="FF0000"/>
                    <w:sz w:val="12"/>
                  </w:rPr>
                  <w:delText>191</w:delText>
                </w:r>
              </w:del>
            </w:ins>
          </w:p>
          <w:p w14:paraId="5D964310" w14:textId="31EB5BF1" w:rsidR="0033586A" w:rsidDel="00072E88" w:rsidRDefault="0033586A">
            <w:pPr>
              <w:spacing w:after="0"/>
              <w:ind w:right="-14"/>
              <w:rPr>
                <w:ins w:id="354" w:author="Joseph A Paradiso" w:date="2023-07-19T00:34:00Z"/>
                <w:del w:id="355" w:author="Fangzheng Liu" w:date="2023-07-19T12:24:00Z"/>
              </w:rPr>
              <w:pPrChange w:id="356" w:author="Joseph A Paradiso" w:date="2023-07-19T00:35:00Z">
                <w:pPr>
                  <w:numPr>
                    <w:numId w:val="2"/>
                  </w:numPr>
                  <w:spacing w:after="0"/>
                  <w:ind w:left="720" w:right="-14" w:hanging="720"/>
                </w:pPr>
              </w:pPrChange>
            </w:pPr>
            <w:ins w:id="357" w:author="Joseph A Paradiso" w:date="2023-07-19T00:34:00Z">
              <w:del w:id="358" w:author="Fangzheng Liu" w:date="2023-07-19T12:24:00Z">
                <w:r w:rsidDel="00072E88">
                  <w:delText>the probing process on the identified pads. The subsequent section</w:delText>
                </w:r>
                <w:r w:rsidDel="00072E88">
                  <w:rPr>
                    <w:color w:val="FF0000"/>
                    <w:sz w:val="12"/>
                  </w:rPr>
                  <w:delText>192</w:delText>
                </w:r>
              </w:del>
            </w:ins>
          </w:p>
          <w:p w14:paraId="4A35E541" w14:textId="1E0094AE" w:rsidR="00E009BB" w:rsidDel="00072E88" w:rsidRDefault="00000000">
            <w:pPr>
              <w:spacing w:after="0" w:line="240" w:lineRule="auto"/>
              <w:ind w:left="7" w:hanging="7"/>
              <w:rPr>
                <w:del w:id="359" w:author="Fangzheng Liu" w:date="2023-07-19T12:24:00Z"/>
              </w:rPr>
            </w:pPr>
            <w:del w:id="360" w:author="Fangzheng Liu" w:date="2023-07-19T12:24:00Z">
              <w:r w:rsidDel="00072E88">
                <w:delText>will provide a detailed explanation of the coordinates calculation method.</w:delText>
              </w:r>
            </w:del>
          </w:p>
          <w:p w14:paraId="10A8BDF7" w14:textId="2F99AEF7" w:rsidR="00E009BB" w:rsidDel="00072E88" w:rsidRDefault="00000000">
            <w:pPr>
              <w:spacing w:after="0"/>
              <w:ind w:left="7" w:right="446" w:firstLine="199"/>
              <w:jc w:val="both"/>
              <w:rPr>
                <w:del w:id="361" w:author="Fangzheng Liu" w:date="2023-07-19T12:24:00Z"/>
              </w:rPr>
            </w:pPr>
            <w:del w:id="362" w:author="Fangzheng Liu" w:date="2023-07-19T12:24:00Z">
              <w:r w:rsidDel="00072E88">
                <w:delText>The program generates a GUI (as shown in Fig.2.1) to facilitate the user’s interaction. As an example, we select the Adafruit LIS3DH breakout board [1] to demonstrate its functionality within the GUI.</w:delText>
              </w:r>
            </w:del>
          </w:p>
        </w:tc>
        <w:tc>
          <w:tcPr>
            <w:tcW w:w="5207" w:type="dxa"/>
            <w:tcBorders>
              <w:top w:val="nil"/>
              <w:left w:val="nil"/>
              <w:bottom w:val="nil"/>
              <w:right w:val="nil"/>
            </w:tcBorders>
            <w:vAlign w:val="bottom"/>
          </w:tcPr>
          <w:p w14:paraId="348C6DEB" w14:textId="059E8E39" w:rsidR="00E009BB" w:rsidDel="00072E88" w:rsidRDefault="00000000">
            <w:pPr>
              <w:spacing w:after="343"/>
              <w:ind w:left="1114" w:firstLine="0"/>
              <w:rPr>
                <w:del w:id="363" w:author="Fangzheng Liu" w:date="2023-07-19T12:24:00Z"/>
              </w:rPr>
            </w:pPr>
            <w:del w:id="364" w:author="Fangzheng Liu" w:date="2023-07-19T12:24:00Z">
              <w:r w:rsidDel="00072E88">
                <w:delText>Figure 3: PCBPT Probe Machine</w:delText>
              </w:r>
            </w:del>
          </w:p>
          <w:p w14:paraId="0A61AB43" w14:textId="01087B22" w:rsidR="00E009BB" w:rsidDel="00072E88" w:rsidRDefault="00000000">
            <w:pPr>
              <w:spacing w:after="0"/>
              <w:ind w:left="0" w:firstLine="6"/>
              <w:jc w:val="both"/>
              <w:rPr>
                <w:del w:id="365" w:author="Fangzheng Liu" w:date="2023-07-19T12:24:00Z"/>
              </w:rPr>
            </w:pPr>
            <w:del w:id="366" w:author="Fangzheng Liu" w:date="2023-07-19T12:24:00Z">
              <w:r w:rsidDel="00072E88">
                <w:delText>Figure 2.2. To facilitate the robotic probing of targeted pads, an Arduino Mega2560 board is employed. It receives commands from</w:delText>
              </w:r>
            </w:del>
          </w:p>
        </w:tc>
        <w:tc>
          <w:tcPr>
            <w:tcW w:w="167" w:type="dxa"/>
            <w:tcBorders>
              <w:top w:val="nil"/>
              <w:left w:val="nil"/>
              <w:bottom w:val="nil"/>
              <w:right w:val="nil"/>
            </w:tcBorders>
            <w:vAlign w:val="center"/>
          </w:tcPr>
          <w:p w14:paraId="5FF3E97A" w14:textId="6BAD2F27" w:rsidR="00E009BB" w:rsidDel="00072E88" w:rsidRDefault="00000000">
            <w:pPr>
              <w:spacing w:after="62"/>
              <w:ind w:left="0" w:firstLine="0"/>
              <w:jc w:val="both"/>
              <w:rPr>
                <w:del w:id="367" w:author="Fangzheng Liu" w:date="2023-07-19T12:24:00Z"/>
              </w:rPr>
            </w:pPr>
            <w:del w:id="368" w:author="Fangzheng Liu" w:date="2023-07-19T12:24:00Z">
              <w:r w:rsidDel="00072E88">
                <w:rPr>
                  <w:color w:val="FF0000"/>
                  <w:sz w:val="12"/>
                </w:rPr>
                <w:delText>194</w:delText>
              </w:r>
            </w:del>
          </w:p>
          <w:p w14:paraId="2B50D9BE" w14:textId="32B963D1" w:rsidR="00E009BB" w:rsidDel="00072E88" w:rsidRDefault="00000000">
            <w:pPr>
              <w:spacing w:after="62"/>
              <w:ind w:left="0" w:firstLine="0"/>
              <w:jc w:val="both"/>
              <w:rPr>
                <w:del w:id="369" w:author="Fangzheng Liu" w:date="2023-07-19T12:24:00Z"/>
              </w:rPr>
            </w:pPr>
            <w:del w:id="370" w:author="Fangzheng Liu" w:date="2023-07-19T12:24:00Z">
              <w:r w:rsidDel="00072E88">
                <w:rPr>
                  <w:color w:val="FF0000"/>
                  <w:sz w:val="12"/>
                </w:rPr>
                <w:delText>195</w:delText>
              </w:r>
            </w:del>
          </w:p>
          <w:p w14:paraId="57BE217E" w14:textId="160718D8" w:rsidR="00E009BB" w:rsidDel="00072E88" w:rsidRDefault="00000000">
            <w:pPr>
              <w:spacing w:after="62"/>
              <w:ind w:left="0" w:firstLine="0"/>
              <w:jc w:val="both"/>
              <w:rPr>
                <w:del w:id="371" w:author="Fangzheng Liu" w:date="2023-07-19T12:24:00Z"/>
              </w:rPr>
            </w:pPr>
            <w:del w:id="372" w:author="Fangzheng Liu" w:date="2023-07-19T12:24:00Z">
              <w:r w:rsidDel="00072E88">
                <w:rPr>
                  <w:color w:val="FF0000"/>
                  <w:sz w:val="12"/>
                </w:rPr>
                <w:delText>196</w:delText>
              </w:r>
            </w:del>
          </w:p>
          <w:p w14:paraId="3417C5F3" w14:textId="1EC43388" w:rsidR="00E009BB" w:rsidDel="00072E88" w:rsidRDefault="00000000">
            <w:pPr>
              <w:spacing w:after="62"/>
              <w:ind w:left="0" w:firstLine="0"/>
              <w:jc w:val="both"/>
              <w:rPr>
                <w:del w:id="373" w:author="Fangzheng Liu" w:date="2023-07-19T12:24:00Z"/>
              </w:rPr>
            </w:pPr>
            <w:del w:id="374" w:author="Fangzheng Liu" w:date="2023-07-19T12:24:00Z">
              <w:r w:rsidDel="00072E88">
                <w:rPr>
                  <w:color w:val="FF0000"/>
                  <w:sz w:val="12"/>
                </w:rPr>
                <w:delText>197</w:delText>
              </w:r>
            </w:del>
          </w:p>
          <w:p w14:paraId="0F11D9B1" w14:textId="7102DA8F" w:rsidR="00E009BB" w:rsidDel="00072E88" w:rsidRDefault="00000000">
            <w:pPr>
              <w:spacing w:after="0"/>
              <w:ind w:left="0" w:firstLine="0"/>
              <w:jc w:val="both"/>
              <w:rPr>
                <w:del w:id="375" w:author="Fangzheng Liu" w:date="2023-07-19T12:24:00Z"/>
              </w:rPr>
            </w:pPr>
            <w:del w:id="376" w:author="Fangzheng Liu" w:date="2023-07-19T12:24:00Z">
              <w:r w:rsidDel="00072E88">
                <w:rPr>
                  <w:color w:val="FF0000"/>
                  <w:sz w:val="12"/>
                </w:rPr>
                <w:delText>198</w:delText>
              </w:r>
            </w:del>
          </w:p>
        </w:tc>
      </w:tr>
    </w:tbl>
    <w:p w14:paraId="335542C3" w14:textId="3864C740" w:rsidR="00E009BB" w:rsidDel="00072E88" w:rsidRDefault="00000000">
      <w:pPr>
        <w:pStyle w:val="Heading1"/>
        <w:ind w:left="521" w:hanging="521"/>
        <w:rPr>
          <w:del w:id="377" w:author="Fangzheng Liu" w:date="2023-07-19T12:24:00Z"/>
        </w:rPr>
      </w:pPr>
      <w:del w:id="378" w:author="Fangzheng Liu" w:date="2023-07-19T12:24:00Z">
        <w:r w:rsidDel="00072E88">
          <w:rPr>
            <w:noProof/>
          </w:rPr>
          <w:drawing>
            <wp:anchor distT="0" distB="0" distL="114300" distR="114300" simplePos="0" relativeHeight="251659264" behindDoc="0" locked="0" layoutInCell="1" allowOverlap="0" wp14:anchorId="6B076D50" wp14:editId="16F994EB">
              <wp:simplePos x="0" y="0"/>
              <wp:positionH relativeFrom="column">
                <wp:posOffset>3685502</wp:posOffset>
              </wp:positionH>
              <wp:positionV relativeFrom="paragraph">
                <wp:posOffset>-31610</wp:posOffset>
              </wp:positionV>
              <wp:extent cx="3051153" cy="2623332"/>
              <wp:effectExtent l="0" t="0" r="0" b="0"/>
              <wp:wrapSquare wrapText="bothSides"/>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2"/>
                      <a:stretch>
                        <a:fillRect/>
                      </a:stretch>
                    </pic:blipFill>
                    <pic:spPr>
                      <a:xfrm>
                        <a:off x="0" y="0"/>
                        <a:ext cx="3051153" cy="2623332"/>
                      </a:xfrm>
                      <a:prstGeom prst="rect">
                        <a:avLst/>
                      </a:prstGeom>
                    </pic:spPr>
                  </pic:pic>
                </a:graphicData>
              </a:graphic>
            </wp:anchor>
          </w:drawing>
        </w:r>
        <w:r w:rsidDel="00072E88">
          <w:delText>2.1</w:delText>
        </w:r>
        <w:r w:rsidDel="00072E88">
          <w:tab/>
          <w:delText>Data Processing Program</w:delText>
        </w:r>
        <w:r w:rsidDel="00072E88">
          <w:rPr>
            <w:color w:val="FF0000"/>
            <w:sz w:val="12"/>
          </w:rPr>
          <w:delText>175</w:delText>
        </w:r>
      </w:del>
    </w:p>
    <w:p w14:paraId="68EEF18D" w14:textId="12C2FA9B" w:rsidR="00E009BB" w:rsidDel="00072E88" w:rsidRDefault="00000000">
      <w:pPr>
        <w:numPr>
          <w:ilvl w:val="0"/>
          <w:numId w:val="2"/>
        </w:numPr>
        <w:ind w:right="-14" w:hanging="720"/>
        <w:rPr>
          <w:del w:id="379" w:author="Fangzheng Liu" w:date="2023-07-19T12:24:00Z"/>
        </w:rPr>
      </w:pPr>
      <w:del w:id="380" w:author="Fangzheng Liu" w:date="2023-07-19T12:24:00Z">
        <w:r w:rsidDel="00072E88">
          <w:delText>The Data Processing Program is written in Python and performs</w:delText>
        </w:r>
        <w:r w:rsidDel="00072E88">
          <w:rPr>
            <w:color w:val="FF0000"/>
            <w:sz w:val="12"/>
          </w:rPr>
          <w:delText>176</w:delText>
        </w:r>
      </w:del>
    </w:p>
    <w:p w14:paraId="31B5AFB3" w14:textId="26FB0902" w:rsidR="00E009BB" w:rsidDel="00072E88" w:rsidRDefault="00000000">
      <w:pPr>
        <w:numPr>
          <w:ilvl w:val="0"/>
          <w:numId w:val="2"/>
        </w:numPr>
        <w:ind w:right="-14" w:hanging="720"/>
        <w:rPr>
          <w:del w:id="381" w:author="Fangzheng Liu" w:date="2023-07-19T12:24:00Z"/>
        </w:rPr>
      </w:pPr>
      <w:del w:id="382" w:author="Fangzheng Liu" w:date="2023-07-19T12:24:00Z">
        <w:r w:rsidDel="00072E88">
          <w:delText>several key functions, such as accepting and parsing user input,</w:delText>
        </w:r>
        <w:r w:rsidDel="00072E88">
          <w:rPr>
            <w:color w:val="FF0000"/>
            <w:sz w:val="12"/>
          </w:rPr>
          <w:delText>177</w:delText>
        </w:r>
      </w:del>
    </w:p>
    <w:p w14:paraId="22223B13" w14:textId="6085F15E" w:rsidR="00E009BB" w:rsidDel="00072E88" w:rsidRDefault="00000000">
      <w:pPr>
        <w:numPr>
          <w:ilvl w:val="0"/>
          <w:numId w:val="2"/>
        </w:numPr>
        <w:ind w:right="-14" w:hanging="720"/>
        <w:rPr>
          <w:del w:id="383" w:author="Fangzheng Liu" w:date="2023-07-19T12:24:00Z"/>
        </w:rPr>
      </w:pPr>
      <w:del w:id="384" w:author="Fangzheng Liu" w:date="2023-07-19T12:24:00Z">
        <w:r w:rsidDel="00072E88">
          <w:delText>including the EAGLE PCB layout file (.brd), and the orientation</w:delText>
        </w:r>
        <w:r w:rsidDel="00072E88">
          <w:rPr>
            <w:color w:val="FF0000"/>
            <w:sz w:val="12"/>
          </w:rPr>
          <w:delText>178</w:delText>
        </w:r>
      </w:del>
    </w:p>
    <w:p w14:paraId="1641019A" w14:textId="319C2DB4" w:rsidR="00E009BB" w:rsidDel="00072E88" w:rsidRDefault="00000000">
      <w:pPr>
        <w:numPr>
          <w:ilvl w:val="0"/>
          <w:numId w:val="2"/>
        </w:numPr>
        <w:ind w:right="-14" w:hanging="720"/>
        <w:rPr>
          <w:del w:id="385" w:author="Fangzheng Liu" w:date="2023-07-19T12:24:00Z"/>
        </w:rPr>
      </w:pPr>
      <w:del w:id="386" w:author="Fangzheng Liu" w:date="2023-07-19T12:24:00Z">
        <w:r w:rsidDel="00072E88">
          <w:delText>of the tested board on the PCBPT Probe machine. Additionally, it</w:delText>
        </w:r>
        <w:r w:rsidDel="00072E88">
          <w:rPr>
            <w:color w:val="FF0000"/>
            <w:sz w:val="12"/>
          </w:rPr>
          <w:delText>179</w:delText>
        </w:r>
      </w:del>
    </w:p>
    <w:p w14:paraId="56E71F2D" w14:textId="6FAE189B" w:rsidR="00E009BB" w:rsidDel="00072E88" w:rsidRDefault="00000000">
      <w:pPr>
        <w:numPr>
          <w:ilvl w:val="0"/>
          <w:numId w:val="2"/>
        </w:numPr>
        <w:ind w:right="-14" w:hanging="720"/>
        <w:rPr>
          <w:del w:id="387" w:author="Fangzheng Liu" w:date="2023-07-19T12:24:00Z"/>
        </w:rPr>
      </w:pPr>
      <w:del w:id="388" w:author="Fangzheng Liu" w:date="2023-07-19T12:24:00Z">
        <w:r w:rsidDel="00072E88">
          <w:delText>creates a user-friendly GUI for signal selection, calculates PCB pad</w:delText>
        </w:r>
        <w:r w:rsidDel="00072E88">
          <w:rPr>
            <w:color w:val="FF0000"/>
            <w:sz w:val="12"/>
          </w:rPr>
          <w:delText>180</w:delText>
        </w:r>
      </w:del>
    </w:p>
    <w:p w14:paraId="7BA3DDF5" w14:textId="3E4213A7" w:rsidR="00E009BB" w:rsidDel="00072E88" w:rsidRDefault="00000000">
      <w:pPr>
        <w:numPr>
          <w:ilvl w:val="0"/>
          <w:numId w:val="2"/>
        </w:numPr>
        <w:ind w:right="-14" w:hanging="720"/>
        <w:rPr>
          <w:del w:id="389" w:author="Fangzheng Liu" w:date="2023-07-19T12:24:00Z"/>
        </w:rPr>
      </w:pPr>
      <w:del w:id="390" w:author="Fangzheng Liu" w:date="2023-07-19T12:24:00Z">
        <w:r w:rsidDel="00072E88">
          <w:delText>coordinates, and controls probe movements on the machine.</w:delText>
        </w:r>
        <w:r w:rsidDel="00072E88">
          <w:rPr>
            <w:color w:val="FF0000"/>
            <w:sz w:val="12"/>
          </w:rPr>
          <w:delText>181</w:delText>
        </w:r>
      </w:del>
    </w:p>
    <w:p w14:paraId="5886ED53" w14:textId="06241E02" w:rsidR="00E009BB" w:rsidDel="00072E88" w:rsidRDefault="00000000">
      <w:pPr>
        <w:numPr>
          <w:ilvl w:val="0"/>
          <w:numId w:val="2"/>
        </w:numPr>
        <w:ind w:right="-14" w:hanging="720"/>
        <w:rPr>
          <w:del w:id="391" w:author="Fangzheng Liu" w:date="2023-07-19T12:24:00Z"/>
        </w:rPr>
      </w:pPr>
      <w:del w:id="392" w:author="Fangzheng Liu" w:date="2023-07-19T12:24:00Z">
        <w:r w:rsidDel="00072E88">
          <w:delText>The EAGLE PCB layout design file is encoded in XML format,</w:delText>
        </w:r>
        <w:r w:rsidDel="00072E88">
          <w:rPr>
            <w:color w:val="FF0000"/>
            <w:sz w:val="12"/>
          </w:rPr>
          <w:delText>182</w:delText>
        </w:r>
      </w:del>
    </w:p>
    <w:p w14:paraId="4B4B6397" w14:textId="1B9965F0" w:rsidR="00E009BB" w:rsidDel="00072E88" w:rsidRDefault="00000000">
      <w:pPr>
        <w:numPr>
          <w:ilvl w:val="0"/>
          <w:numId w:val="2"/>
        </w:numPr>
        <w:ind w:right="-14" w:hanging="720"/>
        <w:rPr>
          <w:del w:id="393" w:author="Fangzheng Liu" w:date="2023-07-19T12:24:00Z"/>
        </w:rPr>
      </w:pPr>
      <w:del w:id="394" w:author="Fangzheng Liu" w:date="2023-07-19T12:24:00Z">
        <w:r w:rsidDel="00072E88">
          <w:delText>making it readily parseable in Python. Upon importing the .brd</w:delText>
        </w:r>
        <w:r w:rsidDel="00072E88">
          <w:rPr>
            <w:color w:val="FF0000"/>
            <w:sz w:val="12"/>
          </w:rPr>
          <w:delText>183</w:delText>
        </w:r>
      </w:del>
    </w:p>
    <w:p w14:paraId="26387AEA" w14:textId="63C70759" w:rsidR="00E009BB" w:rsidDel="00072E88" w:rsidRDefault="00000000">
      <w:pPr>
        <w:numPr>
          <w:ilvl w:val="0"/>
          <w:numId w:val="2"/>
        </w:numPr>
        <w:ind w:right="-14" w:hanging="720"/>
        <w:rPr>
          <w:del w:id="395" w:author="Fangzheng Liu" w:date="2023-07-19T12:24:00Z"/>
        </w:rPr>
      </w:pPr>
      <w:del w:id="396" w:author="Fangzheng Liu" w:date="2023-07-19T12:24:00Z">
        <w:r w:rsidDel="00072E88">
          <w:delText>file, the program extracts and stores comprehensive information</w:delText>
        </w:r>
        <w:r w:rsidDel="00072E88">
          <w:rPr>
            <w:color w:val="FF0000"/>
            <w:sz w:val="12"/>
          </w:rPr>
          <w:delText>184</w:delText>
        </w:r>
      </w:del>
    </w:p>
    <w:p w14:paraId="5FD01B6D" w14:textId="2B9C1348" w:rsidR="00E009BB" w:rsidDel="00072E88" w:rsidRDefault="00000000">
      <w:pPr>
        <w:numPr>
          <w:ilvl w:val="0"/>
          <w:numId w:val="2"/>
        </w:numPr>
        <w:ind w:right="-14" w:hanging="720"/>
        <w:rPr>
          <w:del w:id="397" w:author="Fangzheng Liu" w:date="2023-07-19T12:24:00Z"/>
        </w:rPr>
      </w:pPr>
      <w:del w:id="398" w:author="Fangzheng Liu" w:date="2023-07-19T12:24:00Z">
        <w:r w:rsidDel="00072E88">
          <w:delText>about all components and signals within the PCB design. It then</w:delText>
        </w:r>
        <w:r w:rsidDel="00072E88">
          <w:rPr>
            <w:color w:val="FF0000"/>
            <w:sz w:val="12"/>
          </w:rPr>
          <w:delText>185</w:delText>
        </w:r>
      </w:del>
    </w:p>
    <w:p w14:paraId="4DB91C2F" w14:textId="70041D3E" w:rsidR="00E009BB" w:rsidDel="00072E88" w:rsidRDefault="00000000">
      <w:pPr>
        <w:numPr>
          <w:ilvl w:val="0"/>
          <w:numId w:val="2"/>
        </w:numPr>
        <w:ind w:right="-14" w:hanging="720"/>
        <w:rPr>
          <w:del w:id="399" w:author="Fangzheng Liu" w:date="2023-07-19T12:24:00Z"/>
        </w:rPr>
      </w:pPr>
      <w:del w:id="400" w:author="Fangzheng Liu" w:date="2023-07-19T12:24:00Z">
        <w:r w:rsidDel="00072E88">
          <w:delText>generates a user-friendly GUI that displays a list of all signals for</w:delText>
        </w:r>
        <w:r w:rsidDel="00072E88">
          <w:rPr>
            <w:color w:val="FF0000"/>
            <w:sz w:val="12"/>
          </w:rPr>
          <w:delText>186</w:delText>
        </w:r>
      </w:del>
    </w:p>
    <w:p w14:paraId="517B0D04" w14:textId="09533540" w:rsidR="00E009BB" w:rsidDel="00072E88" w:rsidRDefault="00000000">
      <w:pPr>
        <w:numPr>
          <w:ilvl w:val="0"/>
          <w:numId w:val="2"/>
        </w:numPr>
        <w:ind w:right="-14" w:hanging="720"/>
        <w:rPr>
          <w:del w:id="401" w:author="Fangzheng Liu" w:date="2023-07-19T12:24:00Z"/>
        </w:rPr>
      </w:pPr>
      <w:del w:id="402" w:author="Fangzheng Liu" w:date="2023-07-19T12:24:00Z">
        <w:r w:rsidDel="00072E88">
          <w:delText>selection. Through the GUI, the user can choose specific signals of</w:delText>
        </w:r>
        <w:r w:rsidDel="00072E88">
          <w:rPr>
            <w:color w:val="FF0000"/>
            <w:sz w:val="12"/>
          </w:rPr>
          <w:delText>187</w:delText>
        </w:r>
      </w:del>
    </w:p>
    <w:p w14:paraId="78AF3967" w14:textId="0417FDC1" w:rsidR="00E009BB" w:rsidDel="00072E88" w:rsidRDefault="00000000">
      <w:pPr>
        <w:numPr>
          <w:ilvl w:val="0"/>
          <w:numId w:val="2"/>
        </w:numPr>
        <w:ind w:right="-14" w:hanging="720"/>
        <w:rPr>
          <w:del w:id="403" w:author="Fangzheng Liu" w:date="2023-07-19T12:24:00Z"/>
        </w:rPr>
      </w:pPr>
      <w:del w:id="404" w:author="Fangzheng Liu" w:date="2023-07-19T12:24:00Z">
        <w:r w:rsidDel="00072E88">
          <w:delText>interest. Subsequently, the program automatically determines the</w:delText>
        </w:r>
        <w:r w:rsidDel="00072E88">
          <w:rPr>
            <w:color w:val="FF0000"/>
            <w:sz w:val="12"/>
          </w:rPr>
          <w:delText>188</w:delText>
        </w:r>
      </w:del>
    </w:p>
    <w:p w14:paraId="45B7E3F9" w14:textId="0B0C8391" w:rsidR="0033586A" w:rsidDel="00072E88" w:rsidRDefault="00000000" w:rsidP="0033586A">
      <w:pPr>
        <w:numPr>
          <w:ilvl w:val="0"/>
          <w:numId w:val="2"/>
        </w:numPr>
        <w:ind w:right="-14" w:hanging="720"/>
        <w:rPr>
          <w:ins w:id="405" w:author="Joseph A Paradiso" w:date="2023-07-19T00:34:00Z"/>
          <w:del w:id="406" w:author="Fangzheng Liu" w:date="2023-07-19T12:24:00Z"/>
        </w:rPr>
      </w:pPr>
      <w:del w:id="407" w:author="Fangzheng Liu" w:date="2023-07-19T12:24:00Z">
        <w:r w:rsidDel="00072E88">
          <w:delText>appropriate pads</w:delText>
        </w:r>
      </w:del>
      <w:ins w:id="408" w:author="Joseph A Paradiso" w:date="2023-07-19T00:32:00Z">
        <w:del w:id="409" w:author="Fangzheng Liu" w:date="2023-07-19T12:24:00Z">
          <w:r w:rsidR="00790E51" w:rsidDel="00072E88">
            <w:delText>,</w:delText>
          </w:r>
        </w:del>
      </w:ins>
      <w:del w:id="410" w:author="Fangzheng Liu" w:date="2023-07-19T12:24:00Z">
        <w:r w:rsidDel="00072E88">
          <w:delText xml:space="preserve"> based on the size of the pads and type of the com</w:delText>
        </w:r>
      </w:del>
      <w:ins w:id="411" w:author="Joseph A Paradiso" w:date="2023-07-19T00:34:00Z">
        <w:del w:id="412" w:author="Fangzheng Liu" w:date="2023-07-19T12:24:00Z">
          <w:r w:rsidR="0033586A" w:rsidDel="00072E88">
            <w:delText>ponents for the selected signals and calculates their corresponding</w:delText>
          </w:r>
          <w:r w:rsidR="0033586A" w:rsidDel="00072E88">
            <w:rPr>
              <w:color w:val="FF0000"/>
              <w:sz w:val="12"/>
            </w:rPr>
            <w:delText>190</w:delText>
          </w:r>
        </w:del>
      </w:ins>
    </w:p>
    <w:p w14:paraId="753A1448" w14:textId="2164934E" w:rsidR="00E009BB" w:rsidDel="00072E88" w:rsidRDefault="00000000">
      <w:pPr>
        <w:numPr>
          <w:ilvl w:val="0"/>
          <w:numId w:val="2"/>
        </w:numPr>
        <w:ind w:right="-14" w:hanging="720"/>
        <w:rPr>
          <w:del w:id="413" w:author="Fangzheng Liu" w:date="2023-07-19T12:24:00Z"/>
        </w:rPr>
      </w:pPr>
      <w:del w:id="414" w:author="Fangzheng Liu" w:date="2023-07-19T12:24:00Z">
        <w:r w:rsidDel="00072E88">
          <w:delText>-</w:delText>
        </w:r>
        <w:r w:rsidDel="00072E88">
          <w:rPr>
            <w:color w:val="FF0000"/>
            <w:sz w:val="12"/>
          </w:rPr>
          <w:delText>189</w:delText>
        </w:r>
      </w:del>
    </w:p>
    <w:p w14:paraId="502915B3" w14:textId="300A6BA4" w:rsidR="00E009BB" w:rsidDel="00072E88" w:rsidRDefault="00000000">
      <w:pPr>
        <w:numPr>
          <w:ilvl w:val="0"/>
          <w:numId w:val="2"/>
        </w:numPr>
        <w:ind w:right="-14" w:hanging="720"/>
        <w:rPr>
          <w:del w:id="415" w:author="Fangzheng Liu" w:date="2023-07-19T12:24:00Z"/>
        </w:rPr>
      </w:pPr>
      <w:del w:id="416" w:author="Fangzheng Liu" w:date="2023-07-19T12:24:00Z">
        <w:r w:rsidDel="00072E88">
          <w:delText>ponents for the selected signals and calculates their corresponding</w:delText>
        </w:r>
        <w:r w:rsidDel="00072E88">
          <w:rPr>
            <w:color w:val="FF0000"/>
            <w:sz w:val="12"/>
          </w:rPr>
          <w:delText>190</w:delText>
        </w:r>
      </w:del>
    </w:p>
    <w:p w14:paraId="5332647E" w14:textId="46DEC619" w:rsidR="00E009BB" w:rsidDel="00072E88" w:rsidRDefault="00000000">
      <w:pPr>
        <w:numPr>
          <w:ilvl w:val="0"/>
          <w:numId w:val="2"/>
        </w:numPr>
        <w:ind w:right="-14" w:hanging="720"/>
        <w:rPr>
          <w:del w:id="417" w:author="Fangzheng Liu" w:date="2023-07-19T12:24:00Z"/>
        </w:rPr>
      </w:pPr>
      <w:del w:id="418" w:author="Fangzheng Liu" w:date="2023-07-19T12:24:00Z">
        <w:r w:rsidDel="00072E88">
          <w:delText>coordinates. A command is then issued to the machine to initiate</w:delText>
        </w:r>
        <w:r w:rsidDel="00072E88">
          <w:rPr>
            <w:color w:val="FF0000"/>
            <w:sz w:val="12"/>
          </w:rPr>
          <w:delText>191</w:delText>
        </w:r>
      </w:del>
    </w:p>
    <w:p w14:paraId="4F462843" w14:textId="001D4E4E" w:rsidR="00E009BB" w:rsidDel="00072E88" w:rsidRDefault="00000000">
      <w:pPr>
        <w:numPr>
          <w:ilvl w:val="0"/>
          <w:numId w:val="2"/>
        </w:numPr>
        <w:spacing w:after="0"/>
        <w:ind w:right="-14" w:hanging="720"/>
        <w:rPr>
          <w:del w:id="419" w:author="Fangzheng Liu" w:date="2023-07-19T12:24:00Z"/>
        </w:rPr>
      </w:pPr>
      <w:del w:id="420" w:author="Fangzheng Liu" w:date="2023-07-19T12:24:00Z">
        <w:r w:rsidDel="00072E88">
          <w:delText>the probing process on the identified pads. The subsequent section</w:delText>
        </w:r>
        <w:r w:rsidDel="00072E88">
          <w:rPr>
            <w:color w:val="FF0000"/>
            <w:sz w:val="12"/>
          </w:rPr>
          <w:delText>192</w:delText>
        </w:r>
      </w:del>
    </w:p>
    <w:p w14:paraId="51838128" w14:textId="35D7C8AA" w:rsidR="00E009BB" w:rsidDel="00072E88" w:rsidRDefault="00000000">
      <w:pPr>
        <w:spacing w:after="1076" w:line="265" w:lineRule="auto"/>
        <w:ind w:left="-2" w:right="-14"/>
        <w:rPr>
          <w:del w:id="421" w:author="Fangzheng Liu" w:date="2023-07-19T12:24:00Z"/>
        </w:rPr>
      </w:pPr>
      <w:del w:id="422" w:author="Fangzheng Liu" w:date="2023-07-19T12:24:00Z">
        <w:r w:rsidDel="00072E88">
          <w:rPr>
            <w:color w:val="FF0000"/>
            <w:vertAlign w:val="superscript"/>
          </w:rPr>
          <w:delText>135</w:delText>
        </w:r>
        <w:r w:rsidDel="00072E88">
          <w:rPr>
            <w:color w:val="FF0000"/>
            <w:sz w:val="12"/>
          </w:rPr>
          <w:delText>193</w:delText>
        </w:r>
      </w:del>
    </w:p>
    <w:tbl>
      <w:tblPr>
        <w:tblStyle w:val="TableGrid"/>
        <w:tblpPr w:vertAnchor="text" w:tblpY="4603"/>
        <w:tblOverlap w:val="never"/>
        <w:tblW w:w="11174" w:type="dxa"/>
        <w:tblInd w:w="0" w:type="dxa"/>
        <w:tblLook w:val="04A0" w:firstRow="1" w:lastRow="0" w:firstColumn="1" w:lastColumn="0" w:noHBand="0" w:noVBand="1"/>
      </w:tblPr>
      <w:tblGrid>
        <w:gridCol w:w="513"/>
        <w:gridCol w:w="5275"/>
        <w:gridCol w:w="5200"/>
        <w:gridCol w:w="186"/>
      </w:tblGrid>
      <w:tr w:rsidR="00E009BB" w:rsidDel="00072E88" w14:paraId="43FFD86D" w14:textId="2C571B29">
        <w:trPr>
          <w:trHeight w:val="2742"/>
          <w:del w:id="423" w:author="Fangzheng Liu" w:date="2023-07-19T12:24:00Z"/>
        </w:trPr>
        <w:tc>
          <w:tcPr>
            <w:tcW w:w="514" w:type="dxa"/>
            <w:tcBorders>
              <w:top w:val="nil"/>
              <w:left w:val="nil"/>
              <w:bottom w:val="nil"/>
              <w:right w:val="nil"/>
            </w:tcBorders>
          </w:tcPr>
          <w:p w14:paraId="3CFECE2C" w14:textId="748FF899" w:rsidR="00E009BB" w:rsidDel="00072E88" w:rsidRDefault="00000000">
            <w:pPr>
              <w:spacing w:after="62"/>
              <w:ind w:left="0" w:firstLine="0"/>
              <w:rPr>
                <w:del w:id="424" w:author="Fangzheng Liu" w:date="2023-07-19T12:24:00Z"/>
              </w:rPr>
            </w:pPr>
            <w:del w:id="425" w:author="Fangzheng Liu" w:date="2023-07-19T12:24:00Z">
              <w:r w:rsidDel="00072E88">
                <w:rPr>
                  <w:color w:val="FF0000"/>
                  <w:sz w:val="12"/>
                </w:rPr>
                <w:delText>162</w:delText>
              </w:r>
            </w:del>
          </w:p>
          <w:p w14:paraId="16384461" w14:textId="21209D72" w:rsidR="00E009BB" w:rsidDel="00072E88" w:rsidRDefault="00000000">
            <w:pPr>
              <w:spacing w:after="62"/>
              <w:ind w:left="0" w:firstLine="0"/>
              <w:rPr>
                <w:del w:id="426" w:author="Fangzheng Liu" w:date="2023-07-19T12:24:00Z"/>
              </w:rPr>
            </w:pPr>
            <w:del w:id="427" w:author="Fangzheng Liu" w:date="2023-07-19T12:24:00Z">
              <w:r w:rsidDel="00072E88">
                <w:rPr>
                  <w:color w:val="FF0000"/>
                  <w:sz w:val="12"/>
                </w:rPr>
                <w:delText>163</w:delText>
              </w:r>
            </w:del>
          </w:p>
          <w:p w14:paraId="07A40147" w14:textId="1B1DBF07" w:rsidR="00E009BB" w:rsidDel="00072E88" w:rsidRDefault="00000000">
            <w:pPr>
              <w:spacing w:after="62"/>
              <w:ind w:left="0" w:firstLine="0"/>
              <w:rPr>
                <w:del w:id="428" w:author="Fangzheng Liu" w:date="2023-07-19T12:24:00Z"/>
              </w:rPr>
            </w:pPr>
            <w:del w:id="429" w:author="Fangzheng Liu" w:date="2023-07-19T12:24:00Z">
              <w:r w:rsidDel="00072E88">
                <w:rPr>
                  <w:color w:val="FF0000"/>
                  <w:sz w:val="12"/>
                </w:rPr>
                <w:delText>164</w:delText>
              </w:r>
            </w:del>
          </w:p>
          <w:p w14:paraId="39D1B192" w14:textId="3C93B559" w:rsidR="00E009BB" w:rsidDel="00072E88" w:rsidRDefault="00000000">
            <w:pPr>
              <w:spacing w:after="62"/>
              <w:ind w:left="0" w:firstLine="0"/>
              <w:rPr>
                <w:del w:id="430" w:author="Fangzheng Liu" w:date="2023-07-19T12:24:00Z"/>
              </w:rPr>
            </w:pPr>
            <w:del w:id="431" w:author="Fangzheng Liu" w:date="2023-07-19T12:24:00Z">
              <w:r w:rsidDel="00072E88">
                <w:rPr>
                  <w:color w:val="FF0000"/>
                  <w:sz w:val="12"/>
                </w:rPr>
                <w:delText>165</w:delText>
              </w:r>
            </w:del>
          </w:p>
          <w:p w14:paraId="3C961165" w14:textId="7ED530B4" w:rsidR="00E009BB" w:rsidDel="00072E88" w:rsidRDefault="00000000">
            <w:pPr>
              <w:spacing w:after="62"/>
              <w:ind w:left="0" w:firstLine="0"/>
              <w:rPr>
                <w:del w:id="432" w:author="Fangzheng Liu" w:date="2023-07-19T12:24:00Z"/>
              </w:rPr>
            </w:pPr>
            <w:del w:id="433" w:author="Fangzheng Liu" w:date="2023-07-19T12:24:00Z">
              <w:r w:rsidDel="00072E88">
                <w:rPr>
                  <w:color w:val="FF0000"/>
                  <w:sz w:val="12"/>
                </w:rPr>
                <w:delText>166</w:delText>
              </w:r>
            </w:del>
          </w:p>
          <w:p w14:paraId="642623FC" w14:textId="31B6BADD" w:rsidR="00E009BB" w:rsidDel="00072E88" w:rsidRDefault="00000000">
            <w:pPr>
              <w:spacing w:after="62"/>
              <w:ind w:left="0" w:firstLine="0"/>
              <w:rPr>
                <w:del w:id="434" w:author="Fangzheng Liu" w:date="2023-07-19T12:24:00Z"/>
              </w:rPr>
            </w:pPr>
            <w:del w:id="435" w:author="Fangzheng Liu" w:date="2023-07-19T12:24:00Z">
              <w:r w:rsidDel="00072E88">
                <w:rPr>
                  <w:color w:val="FF0000"/>
                  <w:sz w:val="12"/>
                </w:rPr>
                <w:delText>167</w:delText>
              </w:r>
            </w:del>
          </w:p>
          <w:p w14:paraId="263F61A6" w14:textId="0105FA55" w:rsidR="00E009BB" w:rsidDel="00072E88" w:rsidRDefault="00000000">
            <w:pPr>
              <w:spacing w:after="62"/>
              <w:ind w:left="0" w:firstLine="0"/>
              <w:rPr>
                <w:del w:id="436" w:author="Fangzheng Liu" w:date="2023-07-19T12:24:00Z"/>
              </w:rPr>
            </w:pPr>
            <w:del w:id="437" w:author="Fangzheng Liu" w:date="2023-07-19T12:24:00Z">
              <w:r w:rsidDel="00072E88">
                <w:rPr>
                  <w:color w:val="FF0000"/>
                  <w:sz w:val="12"/>
                </w:rPr>
                <w:delText>168</w:delText>
              </w:r>
            </w:del>
          </w:p>
          <w:p w14:paraId="6891F4BE" w14:textId="740273D8" w:rsidR="00E009BB" w:rsidDel="00072E88" w:rsidRDefault="00000000">
            <w:pPr>
              <w:spacing w:after="62"/>
              <w:ind w:left="0" w:firstLine="0"/>
              <w:rPr>
                <w:del w:id="438" w:author="Fangzheng Liu" w:date="2023-07-19T12:24:00Z"/>
              </w:rPr>
            </w:pPr>
            <w:del w:id="439" w:author="Fangzheng Liu" w:date="2023-07-19T12:24:00Z">
              <w:r w:rsidDel="00072E88">
                <w:rPr>
                  <w:color w:val="FF0000"/>
                  <w:sz w:val="12"/>
                </w:rPr>
                <w:delText>169</w:delText>
              </w:r>
            </w:del>
          </w:p>
          <w:p w14:paraId="42671C40" w14:textId="69158178" w:rsidR="00E009BB" w:rsidDel="00072E88" w:rsidRDefault="00000000">
            <w:pPr>
              <w:spacing w:after="62"/>
              <w:ind w:left="0" w:firstLine="0"/>
              <w:rPr>
                <w:del w:id="440" w:author="Fangzheng Liu" w:date="2023-07-19T12:24:00Z"/>
              </w:rPr>
            </w:pPr>
            <w:del w:id="441" w:author="Fangzheng Liu" w:date="2023-07-19T12:24:00Z">
              <w:r w:rsidDel="00072E88">
                <w:rPr>
                  <w:color w:val="FF0000"/>
                  <w:sz w:val="12"/>
                </w:rPr>
                <w:delText>170</w:delText>
              </w:r>
            </w:del>
          </w:p>
          <w:p w14:paraId="08B3AD6D" w14:textId="2E388E05" w:rsidR="00E009BB" w:rsidDel="00072E88" w:rsidRDefault="00000000">
            <w:pPr>
              <w:spacing w:after="62"/>
              <w:ind w:left="0" w:firstLine="0"/>
              <w:rPr>
                <w:del w:id="442" w:author="Fangzheng Liu" w:date="2023-07-19T12:24:00Z"/>
              </w:rPr>
            </w:pPr>
            <w:del w:id="443" w:author="Fangzheng Liu" w:date="2023-07-19T12:24:00Z">
              <w:r w:rsidDel="00072E88">
                <w:rPr>
                  <w:color w:val="FF0000"/>
                  <w:sz w:val="12"/>
                </w:rPr>
                <w:delText>171</w:delText>
              </w:r>
            </w:del>
          </w:p>
          <w:p w14:paraId="7010F0D5" w14:textId="6C138ADD" w:rsidR="00E009BB" w:rsidDel="00072E88" w:rsidRDefault="00000000">
            <w:pPr>
              <w:spacing w:after="62"/>
              <w:ind w:left="0" w:firstLine="0"/>
              <w:rPr>
                <w:del w:id="444" w:author="Fangzheng Liu" w:date="2023-07-19T12:24:00Z"/>
              </w:rPr>
            </w:pPr>
            <w:del w:id="445" w:author="Fangzheng Liu" w:date="2023-07-19T12:24:00Z">
              <w:r w:rsidDel="00072E88">
                <w:rPr>
                  <w:color w:val="FF0000"/>
                  <w:sz w:val="12"/>
                </w:rPr>
                <w:delText>172</w:delText>
              </w:r>
            </w:del>
          </w:p>
          <w:p w14:paraId="54F40B19" w14:textId="0E7FF056" w:rsidR="00E009BB" w:rsidDel="00072E88" w:rsidRDefault="00000000">
            <w:pPr>
              <w:spacing w:after="62"/>
              <w:ind w:left="0" w:firstLine="0"/>
              <w:rPr>
                <w:del w:id="446" w:author="Fangzheng Liu" w:date="2023-07-19T12:24:00Z"/>
              </w:rPr>
            </w:pPr>
            <w:del w:id="447" w:author="Fangzheng Liu" w:date="2023-07-19T12:24:00Z">
              <w:r w:rsidDel="00072E88">
                <w:rPr>
                  <w:color w:val="FF0000"/>
                  <w:sz w:val="12"/>
                </w:rPr>
                <w:delText>173</w:delText>
              </w:r>
            </w:del>
          </w:p>
          <w:p w14:paraId="315A9154" w14:textId="289758C8" w:rsidR="00E009BB" w:rsidDel="00072E88" w:rsidRDefault="00000000">
            <w:pPr>
              <w:spacing w:after="0"/>
              <w:ind w:left="0" w:firstLine="0"/>
              <w:rPr>
                <w:del w:id="448" w:author="Fangzheng Liu" w:date="2023-07-19T12:24:00Z"/>
              </w:rPr>
            </w:pPr>
            <w:del w:id="449" w:author="Fangzheng Liu" w:date="2023-07-19T12:24:00Z">
              <w:r w:rsidDel="00072E88">
                <w:rPr>
                  <w:color w:val="FF0000"/>
                  <w:sz w:val="12"/>
                </w:rPr>
                <w:delText>174</w:delText>
              </w:r>
            </w:del>
          </w:p>
        </w:tc>
        <w:tc>
          <w:tcPr>
            <w:tcW w:w="5283" w:type="dxa"/>
            <w:tcBorders>
              <w:top w:val="nil"/>
              <w:left w:val="nil"/>
              <w:bottom w:val="nil"/>
              <w:right w:val="nil"/>
            </w:tcBorders>
            <w:vAlign w:val="bottom"/>
          </w:tcPr>
          <w:p w14:paraId="7A8615C9" w14:textId="62104EF3" w:rsidR="00E009BB" w:rsidDel="00072E88" w:rsidRDefault="00000000">
            <w:pPr>
              <w:spacing w:after="485"/>
              <w:ind w:left="7" w:firstLine="0"/>
              <w:rPr>
                <w:del w:id="450" w:author="Fangzheng Liu" w:date="2023-07-19T12:24:00Z"/>
              </w:rPr>
            </w:pPr>
            <w:del w:id="451" w:author="Fangzheng Liu" w:date="2023-07-19T12:24:00Z">
              <w:r w:rsidDel="00072E88">
                <w:delText xml:space="preserve">Figure 2: The GUI for </w:delText>
              </w:r>
            </w:del>
            <w:ins w:id="452" w:author="Joseph A Paradiso" w:date="2023-07-19T00:36:00Z">
              <w:del w:id="453" w:author="Fangzheng Liu" w:date="2023-07-19T12:24:00Z">
                <w:r w:rsidR="0033586A" w:rsidDel="00072E88">
                  <w:delText xml:space="preserve">allowing </w:delText>
                </w:r>
              </w:del>
            </w:ins>
            <w:del w:id="454" w:author="Fangzheng Liu" w:date="2023-07-19T12:24:00Z">
              <w:r w:rsidDel="00072E88">
                <w:delText>the user to select signals to be measured.</w:delText>
              </w:r>
            </w:del>
          </w:p>
          <w:p w14:paraId="04FEAACC" w14:textId="09749FEA" w:rsidR="00E009BB" w:rsidDel="00072E88" w:rsidRDefault="00000000">
            <w:pPr>
              <w:tabs>
                <w:tab w:val="center" w:pos="1623"/>
              </w:tabs>
              <w:spacing w:after="17"/>
              <w:ind w:left="0" w:firstLine="0"/>
              <w:rPr>
                <w:del w:id="455" w:author="Fangzheng Liu" w:date="2023-07-19T12:24:00Z"/>
              </w:rPr>
            </w:pPr>
            <w:del w:id="456" w:author="Fangzheng Liu" w:date="2023-07-19T12:24:00Z">
              <w:r w:rsidDel="00072E88">
                <w:rPr>
                  <w:sz w:val="22"/>
                </w:rPr>
                <w:delText>2.2</w:delText>
              </w:r>
              <w:r w:rsidDel="00072E88">
                <w:rPr>
                  <w:sz w:val="22"/>
                </w:rPr>
                <w:tab/>
                <w:delText>PCBPT Probe Machine</w:delText>
              </w:r>
            </w:del>
          </w:p>
          <w:p w14:paraId="38EB0171" w14:textId="66B0A915" w:rsidR="00E009BB" w:rsidDel="00072E88" w:rsidRDefault="00000000">
            <w:pPr>
              <w:spacing w:after="0" w:line="245" w:lineRule="auto"/>
              <w:ind w:left="6" w:right="160" w:hanging="5"/>
              <w:rPr>
                <w:del w:id="457" w:author="Fangzheng Liu" w:date="2023-07-19T12:24:00Z"/>
              </w:rPr>
            </w:pPr>
            <w:del w:id="458" w:author="Fangzheng Liu" w:date="2023-07-19T12:24:00Z">
              <w:r w:rsidDel="00072E88">
                <w:delText>The PCBPT Probe Machine is a compact (35</w:delText>
              </w:r>
              <w:r w:rsidDel="00072E88">
                <w:rPr>
                  <w:i/>
                </w:rPr>
                <w:delText>.</w:delText>
              </w:r>
              <w:r w:rsidDel="00072E88">
                <w:delText>0</w:delText>
              </w:r>
              <w:r w:rsidDel="00072E88">
                <w:rPr>
                  <w:i/>
                </w:rPr>
                <w:delText xml:space="preserve">𝑐𝑚 </w:delText>
              </w:r>
              <w:r w:rsidDel="00072E88">
                <w:delText>×12</w:delText>
              </w:r>
              <w:r w:rsidDel="00072E88">
                <w:rPr>
                  <w:i/>
                </w:rPr>
                <w:delText>.</w:delText>
              </w:r>
              <w:r w:rsidDel="00072E88">
                <w:delText>5</w:delText>
              </w:r>
              <w:r w:rsidDel="00072E88">
                <w:rPr>
                  <w:i/>
                </w:rPr>
                <w:delText xml:space="preserve">𝑐𝑚 </w:delText>
              </w:r>
              <w:r w:rsidDel="00072E88">
                <w:delText>×24</w:delText>
              </w:r>
              <w:r w:rsidDel="00072E88">
                <w:rPr>
                  <w:i/>
                </w:rPr>
                <w:delText>.</w:delText>
              </w:r>
              <w:r w:rsidDel="00072E88">
                <w:delText>8</w:delText>
              </w:r>
              <w:r w:rsidDel="00072E88">
                <w:rPr>
                  <w:i/>
                </w:rPr>
                <w:delText>𝑐𝑚</w:delText>
              </w:r>
              <w:r w:rsidDel="00072E88">
                <w:delText>) 3D-printed CNC machine with two probes, as shown in Fig.2.2. The PCB to be tested is positioned and secured on the machine platform.</w:delText>
              </w:r>
            </w:del>
          </w:p>
          <w:p w14:paraId="2AA321C5" w14:textId="1BA0C5DB" w:rsidR="00E009BB" w:rsidDel="00072E88" w:rsidRDefault="00000000">
            <w:pPr>
              <w:spacing w:after="0"/>
              <w:ind w:left="1" w:right="444" w:firstLine="205"/>
              <w:jc w:val="both"/>
              <w:rPr>
                <w:del w:id="459" w:author="Fangzheng Liu" w:date="2023-07-19T12:24:00Z"/>
              </w:rPr>
            </w:pPr>
            <w:del w:id="460" w:author="Fangzheng Liu" w:date="2023-07-19T12:24:00Z">
              <w:r w:rsidDel="00072E88">
                <w:delText>The machine utilizes stepper motors for actuation in the XY axis, while tiny linear servos drive the two probes in the Z axis. The electronic system structure of the machine is illustrated in</w:delText>
              </w:r>
            </w:del>
          </w:p>
        </w:tc>
        <w:tc>
          <w:tcPr>
            <w:tcW w:w="5207" w:type="dxa"/>
            <w:tcBorders>
              <w:top w:val="nil"/>
              <w:left w:val="nil"/>
              <w:bottom w:val="nil"/>
              <w:right w:val="nil"/>
            </w:tcBorders>
            <w:vAlign w:val="center"/>
          </w:tcPr>
          <w:p w14:paraId="4F53549D" w14:textId="1DD83CB7" w:rsidR="00E009BB" w:rsidDel="00072E88" w:rsidRDefault="00000000">
            <w:pPr>
              <w:spacing w:after="213"/>
              <w:ind w:left="6" w:firstLine="0"/>
              <w:rPr>
                <w:del w:id="461" w:author="Fangzheng Liu" w:date="2023-07-19T12:24:00Z"/>
              </w:rPr>
            </w:pPr>
            <w:del w:id="462" w:author="Fangzheng Liu" w:date="2023-07-19T12:24:00Z">
              <w:r w:rsidDel="00072E88">
                <w:delText>actual distance covered during movement.</w:delText>
              </w:r>
            </w:del>
          </w:p>
          <w:p w14:paraId="4AE1E0E7" w14:textId="45E1EE20" w:rsidR="00E009BB" w:rsidDel="00072E88" w:rsidRDefault="00000000">
            <w:pPr>
              <w:numPr>
                <w:ilvl w:val="0"/>
                <w:numId w:val="3"/>
              </w:numPr>
              <w:spacing w:after="0"/>
              <w:ind w:left="336" w:hanging="330"/>
              <w:rPr>
                <w:del w:id="463" w:author="Fangzheng Liu" w:date="2023-07-19T12:24:00Z"/>
              </w:rPr>
            </w:pPr>
            <w:del w:id="464" w:author="Fangzheng Liu" w:date="2023-07-19T12:24:00Z">
              <w:r w:rsidDel="00072E88">
                <w:rPr>
                  <w:sz w:val="22"/>
                </w:rPr>
                <w:delText>WORKFLOW</w:delText>
              </w:r>
            </w:del>
          </w:p>
          <w:p w14:paraId="567DDDE6" w14:textId="4C2255C6" w:rsidR="00E009BB" w:rsidDel="00072E88" w:rsidRDefault="00000000">
            <w:pPr>
              <w:spacing w:after="230" w:line="240" w:lineRule="auto"/>
              <w:ind w:left="6" w:hanging="5"/>
              <w:rPr>
                <w:del w:id="465" w:author="Fangzheng Liu" w:date="2023-07-19T12:24:00Z"/>
              </w:rPr>
            </w:pPr>
            <w:del w:id="466" w:author="Fangzheng Liu" w:date="2023-07-19T12:24:00Z">
              <w:r w:rsidDel="00072E88">
                <w:delText>This section outlines the workflow for utilizing the PCBPT in automating the process of PCB debugging.</w:delText>
              </w:r>
            </w:del>
          </w:p>
          <w:p w14:paraId="35B6B48B" w14:textId="53610D20" w:rsidR="00E009BB" w:rsidDel="00072E88" w:rsidRDefault="00000000">
            <w:pPr>
              <w:tabs>
                <w:tab w:val="center" w:pos="1067"/>
              </w:tabs>
              <w:spacing w:after="0"/>
              <w:ind w:left="0" w:firstLine="0"/>
              <w:rPr>
                <w:del w:id="467" w:author="Fangzheng Liu" w:date="2023-07-19T12:24:00Z"/>
              </w:rPr>
            </w:pPr>
            <w:del w:id="468" w:author="Fangzheng Liu" w:date="2023-07-19T12:24:00Z">
              <w:r w:rsidDel="00072E88">
                <w:rPr>
                  <w:sz w:val="22"/>
                </w:rPr>
                <w:delText>3.1</w:delText>
              </w:r>
              <w:r w:rsidDel="00072E88">
                <w:rPr>
                  <w:sz w:val="22"/>
                </w:rPr>
                <w:tab/>
                <w:delText>Calibration</w:delText>
              </w:r>
            </w:del>
          </w:p>
          <w:p w14:paraId="3D39193B" w14:textId="693CDCA6" w:rsidR="00E009BB" w:rsidDel="00072E88" w:rsidRDefault="00000000">
            <w:pPr>
              <w:spacing w:after="0"/>
              <w:ind w:left="6" w:right="366" w:hanging="5"/>
              <w:jc w:val="both"/>
              <w:rPr>
                <w:del w:id="469" w:author="Fangzheng Liu" w:date="2023-07-19T12:24:00Z"/>
              </w:rPr>
            </w:pPr>
            <w:del w:id="470" w:author="Fangzheng Liu" w:date="2023-07-19T12:24:00Z">
              <w:r w:rsidDel="00072E88">
                <w:delText xml:space="preserve">To align the coordinates of all pads in the PCB design with the machine’s coordinate system, the user must first specify the board’s orientation </w:delText>
              </w:r>
            </w:del>
            <w:ins w:id="471" w:author="Joseph A Paradiso" w:date="2023-07-19T00:43:00Z">
              <w:del w:id="472" w:author="Fangzheng Liu" w:date="2023-07-19T12:24:00Z">
                <w:r w:rsidR="0033586A" w:rsidDel="00072E88">
                  <w:delText xml:space="preserve">on the holder </w:delText>
                </w:r>
              </w:del>
            </w:ins>
            <w:del w:id="473" w:author="Fangzheng Liu" w:date="2023-07-19T12:24:00Z">
              <w:r w:rsidDel="00072E88">
                <w:delText>relative to the PCB layout design</w:delText>
              </w:r>
            </w:del>
            <w:ins w:id="474" w:author="Joseph A Paradiso" w:date="2023-07-19T00:43:00Z">
              <w:del w:id="475" w:author="Fangzheng Liu" w:date="2023-07-19T12:24:00Z">
                <w:r w:rsidR="00B324D5" w:rsidDel="00072E88">
                  <w:delText>’s assumption</w:delText>
                </w:r>
              </w:del>
            </w:ins>
            <w:del w:id="476" w:author="Fangzheng Liu" w:date="2023-07-19T12:24:00Z">
              <w:r w:rsidDel="00072E88">
                <w:delText xml:space="preserve"> through the GUI. Currently, the machine only supports square-shaped PCBs, allowing</w:delText>
              </w:r>
            </w:del>
          </w:p>
        </w:tc>
        <w:tc>
          <w:tcPr>
            <w:tcW w:w="170" w:type="dxa"/>
            <w:tcBorders>
              <w:top w:val="nil"/>
              <w:left w:val="nil"/>
              <w:bottom w:val="nil"/>
              <w:right w:val="nil"/>
            </w:tcBorders>
          </w:tcPr>
          <w:p w14:paraId="5289B304" w14:textId="48BF3B43" w:rsidR="00E009BB" w:rsidDel="00072E88" w:rsidRDefault="00000000">
            <w:pPr>
              <w:spacing w:after="62"/>
              <w:ind w:left="3" w:firstLine="0"/>
              <w:jc w:val="both"/>
              <w:rPr>
                <w:del w:id="477" w:author="Fangzheng Liu" w:date="2023-07-19T12:24:00Z"/>
              </w:rPr>
            </w:pPr>
            <w:del w:id="478" w:author="Fangzheng Liu" w:date="2023-07-19T12:24:00Z">
              <w:r w:rsidDel="00072E88">
                <w:rPr>
                  <w:color w:val="FF0000"/>
                  <w:sz w:val="12"/>
                </w:rPr>
                <w:delText>220</w:delText>
              </w:r>
            </w:del>
          </w:p>
          <w:p w14:paraId="07A57E58" w14:textId="2B554D59" w:rsidR="00E009BB" w:rsidDel="00072E88" w:rsidRDefault="00000000">
            <w:pPr>
              <w:spacing w:after="62"/>
              <w:ind w:left="3" w:firstLine="0"/>
              <w:jc w:val="both"/>
              <w:rPr>
                <w:del w:id="479" w:author="Fangzheng Liu" w:date="2023-07-19T12:24:00Z"/>
              </w:rPr>
            </w:pPr>
            <w:del w:id="480" w:author="Fangzheng Liu" w:date="2023-07-19T12:24:00Z">
              <w:r w:rsidDel="00072E88">
                <w:rPr>
                  <w:color w:val="FF0000"/>
                  <w:sz w:val="12"/>
                </w:rPr>
                <w:delText>221</w:delText>
              </w:r>
            </w:del>
          </w:p>
          <w:p w14:paraId="72EC99EE" w14:textId="47A66462" w:rsidR="00E009BB" w:rsidDel="00072E88" w:rsidRDefault="00000000">
            <w:pPr>
              <w:spacing w:after="62"/>
              <w:ind w:left="3" w:firstLine="0"/>
              <w:jc w:val="both"/>
              <w:rPr>
                <w:del w:id="481" w:author="Fangzheng Liu" w:date="2023-07-19T12:24:00Z"/>
              </w:rPr>
            </w:pPr>
            <w:del w:id="482" w:author="Fangzheng Liu" w:date="2023-07-19T12:24:00Z">
              <w:r w:rsidDel="00072E88">
                <w:rPr>
                  <w:color w:val="FF0000"/>
                  <w:sz w:val="12"/>
                </w:rPr>
                <w:delText>222</w:delText>
              </w:r>
            </w:del>
          </w:p>
          <w:p w14:paraId="79DA46DA" w14:textId="4020DE66" w:rsidR="00E009BB" w:rsidDel="00072E88" w:rsidRDefault="00000000">
            <w:pPr>
              <w:spacing w:after="62"/>
              <w:ind w:left="3" w:firstLine="0"/>
              <w:jc w:val="both"/>
              <w:rPr>
                <w:del w:id="483" w:author="Fangzheng Liu" w:date="2023-07-19T12:24:00Z"/>
              </w:rPr>
            </w:pPr>
            <w:del w:id="484" w:author="Fangzheng Liu" w:date="2023-07-19T12:24:00Z">
              <w:r w:rsidDel="00072E88">
                <w:rPr>
                  <w:color w:val="FF0000"/>
                  <w:sz w:val="12"/>
                </w:rPr>
                <w:delText>223</w:delText>
              </w:r>
            </w:del>
          </w:p>
          <w:p w14:paraId="45DD2217" w14:textId="601C76E4" w:rsidR="00E009BB" w:rsidDel="00072E88" w:rsidRDefault="00000000">
            <w:pPr>
              <w:spacing w:after="62"/>
              <w:ind w:left="3" w:firstLine="0"/>
              <w:jc w:val="both"/>
              <w:rPr>
                <w:del w:id="485" w:author="Fangzheng Liu" w:date="2023-07-19T12:24:00Z"/>
              </w:rPr>
            </w:pPr>
            <w:del w:id="486" w:author="Fangzheng Liu" w:date="2023-07-19T12:24:00Z">
              <w:r w:rsidDel="00072E88">
                <w:rPr>
                  <w:color w:val="FF0000"/>
                  <w:sz w:val="12"/>
                </w:rPr>
                <w:delText>224</w:delText>
              </w:r>
            </w:del>
          </w:p>
          <w:p w14:paraId="4F71A0CD" w14:textId="7929ED36" w:rsidR="00E009BB" w:rsidDel="00072E88" w:rsidRDefault="00000000">
            <w:pPr>
              <w:spacing w:after="62"/>
              <w:ind w:left="3" w:firstLine="0"/>
              <w:jc w:val="both"/>
              <w:rPr>
                <w:del w:id="487" w:author="Fangzheng Liu" w:date="2023-07-19T12:24:00Z"/>
              </w:rPr>
            </w:pPr>
            <w:del w:id="488" w:author="Fangzheng Liu" w:date="2023-07-19T12:24:00Z">
              <w:r w:rsidDel="00072E88">
                <w:rPr>
                  <w:color w:val="FF0000"/>
                  <w:sz w:val="12"/>
                </w:rPr>
                <w:delText>225</w:delText>
              </w:r>
            </w:del>
          </w:p>
          <w:p w14:paraId="5532A725" w14:textId="7D1DCEDB" w:rsidR="00E009BB" w:rsidDel="00072E88" w:rsidRDefault="00000000">
            <w:pPr>
              <w:spacing w:after="62"/>
              <w:ind w:left="3" w:firstLine="0"/>
              <w:jc w:val="both"/>
              <w:rPr>
                <w:del w:id="489" w:author="Fangzheng Liu" w:date="2023-07-19T12:24:00Z"/>
              </w:rPr>
            </w:pPr>
            <w:del w:id="490" w:author="Fangzheng Liu" w:date="2023-07-19T12:24:00Z">
              <w:r w:rsidDel="00072E88">
                <w:rPr>
                  <w:color w:val="FF0000"/>
                  <w:sz w:val="12"/>
                </w:rPr>
                <w:delText>226</w:delText>
              </w:r>
            </w:del>
          </w:p>
          <w:p w14:paraId="13432C02" w14:textId="375A5546" w:rsidR="00E009BB" w:rsidDel="00072E88" w:rsidRDefault="00000000">
            <w:pPr>
              <w:spacing w:after="62"/>
              <w:ind w:left="3" w:firstLine="0"/>
              <w:jc w:val="both"/>
              <w:rPr>
                <w:del w:id="491" w:author="Fangzheng Liu" w:date="2023-07-19T12:24:00Z"/>
              </w:rPr>
            </w:pPr>
            <w:del w:id="492" w:author="Fangzheng Liu" w:date="2023-07-19T12:24:00Z">
              <w:r w:rsidDel="00072E88">
                <w:rPr>
                  <w:color w:val="FF0000"/>
                  <w:sz w:val="12"/>
                </w:rPr>
                <w:delText>227</w:delText>
              </w:r>
            </w:del>
          </w:p>
          <w:p w14:paraId="12FBFBFB" w14:textId="7B577EAA" w:rsidR="00E009BB" w:rsidDel="00072E88" w:rsidRDefault="00000000">
            <w:pPr>
              <w:spacing w:after="62"/>
              <w:ind w:left="3" w:firstLine="0"/>
              <w:jc w:val="both"/>
              <w:rPr>
                <w:del w:id="493" w:author="Fangzheng Liu" w:date="2023-07-19T12:24:00Z"/>
              </w:rPr>
            </w:pPr>
            <w:del w:id="494" w:author="Fangzheng Liu" w:date="2023-07-19T12:24:00Z">
              <w:r w:rsidDel="00072E88">
                <w:rPr>
                  <w:color w:val="FF0000"/>
                  <w:sz w:val="12"/>
                </w:rPr>
                <w:delText>228</w:delText>
              </w:r>
            </w:del>
          </w:p>
          <w:p w14:paraId="67FE88F3" w14:textId="21664045" w:rsidR="00E009BB" w:rsidDel="00072E88" w:rsidRDefault="00000000">
            <w:pPr>
              <w:spacing w:after="62"/>
              <w:ind w:left="3" w:firstLine="0"/>
              <w:jc w:val="both"/>
              <w:rPr>
                <w:del w:id="495" w:author="Fangzheng Liu" w:date="2023-07-19T12:24:00Z"/>
              </w:rPr>
            </w:pPr>
            <w:del w:id="496" w:author="Fangzheng Liu" w:date="2023-07-19T12:24:00Z">
              <w:r w:rsidDel="00072E88">
                <w:rPr>
                  <w:color w:val="FF0000"/>
                  <w:sz w:val="12"/>
                </w:rPr>
                <w:delText>229</w:delText>
              </w:r>
            </w:del>
          </w:p>
          <w:p w14:paraId="2AD8B808" w14:textId="56815147" w:rsidR="00E009BB" w:rsidDel="00072E88" w:rsidRDefault="00000000">
            <w:pPr>
              <w:spacing w:after="62"/>
              <w:ind w:left="3" w:firstLine="0"/>
              <w:jc w:val="both"/>
              <w:rPr>
                <w:del w:id="497" w:author="Fangzheng Liu" w:date="2023-07-19T12:24:00Z"/>
              </w:rPr>
            </w:pPr>
            <w:del w:id="498" w:author="Fangzheng Liu" w:date="2023-07-19T12:24:00Z">
              <w:r w:rsidDel="00072E88">
                <w:rPr>
                  <w:color w:val="FF0000"/>
                  <w:sz w:val="12"/>
                </w:rPr>
                <w:delText>230</w:delText>
              </w:r>
            </w:del>
          </w:p>
          <w:p w14:paraId="5718D802" w14:textId="426BBC34" w:rsidR="00E009BB" w:rsidDel="00072E88" w:rsidRDefault="00000000">
            <w:pPr>
              <w:spacing w:after="62"/>
              <w:ind w:left="3" w:firstLine="0"/>
              <w:jc w:val="both"/>
              <w:rPr>
                <w:del w:id="499" w:author="Fangzheng Liu" w:date="2023-07-19T12:24:00Z"/>
              </w:rPr>
            </w:pPr>
            <w:del w:id="500" w:author="Fangzheng Liu" w:date="2023-07-19T12:24:00Z">
              <w:r w:rsidDel="00072E88">
                <w:rPr>
                  <w:color w:val="FF0000"/>
                  <w:sz w:val="12"/>
                </w:rPr>
                <w:delText>231</w:delText>
              </w:r>
            </w:del>
          </w:p>
          <w:p w14:paraId="6F239B0B" w14:textId="78994E20" w:rsidR="00E009BB" w:rsidDel="00072E88" w:rsidRDefault="00000000">
            <w:pPr>
              <w:spacing w:after="0"/>
              <w:ind w:left="3" w:firstLine="0"/>
              <w:jc w:val="both"/>
              <w:rPr>
                <w:del w:id="501" w:author="Fangzheng Liu" w:date="2023-07-19T12:24:00Z"/>
              </w:rPr>
            </w:pPr>
            <w:del w:id="502" w:author="Fangzheng Liu" w:date="2023-07-19T12:24:00Z">
              <w:r w:rsidDel="00072E88">
                <w:rPr>
                  <w:color w:val="FF0000"/>
                  <w:sz w:val="12"/>
                </w:rPr>
                <w:delText>232</w:delText>
              </w:r>
            </w:del>
          </w:p>
        </w:tc>
      </w:tr>
    </w:tbl>
    <w:p w14:paraId="491EA8EF" w14:textId="703F5FC4" w:rsidR="00E009BB" w:rsidDel="00072E88" w:rsidRDefault="00000000">
      <w:pPr>
        <w:spacing w:after="0"/>
        <w:ind w:left="5789" w:right="-14" w:hanging="5804"/>
        <w:rPr>
          <w:del w:id="503" w:author="Fangzheng Liu" w:date="2023-07-19T12:24:00Z"/>
        </w:rPr>
      </w:pPr>
      <w:del w:id="504" w:author="Fangzheng Liu" w:date="2023-07-19T12:24:00Z">
        <w:r w:rsidDel="00072E88">
          <w:rPr>
            <w:noProof/>
          </w:rPr>
          <w:drawing>
            <wp:anchor distT="0" distB="0" distL="114300" distR="114300" simplePos="0" relativeHeight="251660288" behindDoc="0" locked="0" layoutInCell="1" allowOverlap="0" wp14:anchorId="7FD2C2C6" wp14:editId="53872A1A">
              <wp:simplePos x="0" y="0"/>
              <wp:positionH relativeFrom="column">
                <wp:posOffset>1311783</wp:posOffset>
              </wp:positionH>
              <wp:positionV relativeFrom="paragraph">
                <wp:posOffset>2224</wp:posOffset>
              </wp:positionV>
              <wp:extent cx="1088974" cy="2950652"/>
              <wp:effectExtent l="0" t="0" r="0" b="0"/>
              <wp:wrapSquare wrapText="bothSides"/>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
                      <a:stretch>
                        <a:fillRect/>
                      </a:stretch>
                    </pic:blipFill>
                    <pic:spPr>
                      <a:xfrm>
                        <a:off x="0" y="0"/>
                        <a:ext cx="1088974" cy="2950652"/>
                      </a:xfrm>
                      <a:prstGeom prst="rect">
                        <a:avLst/>
                      </a:prstGeom>
                    </pic:spPr>
                  </pic:pic>
                </a:graphicData>
              </a:graphic>
            </wp:anchor>
          </w:drawing>
        </w:r>
        <w:r w:rsidDel="00072E88">
          <w:rPr>
            <w:noProof/>
          </w:rPr>
          <w:drawing>
            <wp:anchor distT="0" distB="0" distL="114300" distR="114300" simplePos="0" relativeHeight="251661312" behindDoc="0" locked="0" layoutInCell="1" allowOverlap="0" wp14:anchorId="0367112C" wp14:editId="240A83C7">
              <wp:simplePos x="0" y="0"/>
              <wp:positionH relativeFrom="column">
                <wp:posOffset>3685502</wp:posOffset>
              </wp:positionH>
              <wp:positionV relativeFrom="paragraph">
                <wp:posOffset>578164</wp:posOffset>
              </wp:positionV>
              <wp:extent cx="3051088" cy="1649643"/>
              <wp:effectExtent l="0" t="0" r="0" b="0"/>
              <wp:wrapSquare wrapText="bothSides"/>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4"/>
                      <a:stretch>
                        <a:fillRect/>
                      </a:stretch>
                    </pic:blipFill>
                    <pic:spPr>
                      <a:xfrm>
                        <a:off x="0" y="0"/>
                        <a:ext cx="3051088" cy="1649643"/>
                      </a:xfrm>
                      <a:prstGeom prst="rect">
                        <a:avLst/>
                      </a:prstGeom>
                    </pic:spPr>
                  </pic:pic>
                </a:graphicData>
              </a:graphic>
            </wp:anchor>
          </w:drawing>
        </w:r>
        <w:r w:rsidDel="00072E88">
          <w:rPr>
            <w:color w:val="FF0000"/>
            <w:sz w:val="12"/>
          </w:rPr>
          <w:delText xml:space="preserve">141199 </w:delText>
        </w:r>
        <w:r w:rsidDel="00072E88">
          <w:delText>the Data Processing Program and controls the four steppers for</w:delText>
        </w:r>
      </w:del>
    </w:p>
    <w:p w14:paraId="3843C2C6" w14:textId="0B551170" w:rsidR="00E009BB" w:rsidDel="00072E88" w:rsidRDefault="00000000">
      <w:pPr>
        <w:spacing w:after="0" w:line="265" w:lineRule="auto"/>
        <w:ind w:left="-2" w:right="-14"/>
        <w:rPr>
          <w:del w:id="505" w:author="Fangzheng Liu" w:date="2023-07-19T12:24:00Z"/>
        </w:rPr>
      </w:pPr>
      <w:del w:id="506" w:author="Fangzheng Liu" w:date="2023-07-19T12:24:00Z">
        <w:r w:rsidDel="00072E88">
          <w:rPr>
            <w:color w:val="FF0000"/>
            <w:sz w:val="12"/>
          </w:rPr>
          <w:delText>142200</w:delText>
        </w:r>
      </w:del>
    </w:p>
    <w:p w14:paraId="1A93F9A1" w14:textId="369FAC68" w:rsidR="00E009BB" w:rsidDel="00072E88" w:rsidRDefault="00000000">
      <w:pPr>
        <w:pStyle w:val="Heading2"/>
        <w:ind w:left="2076" w:right="550"/>
        <w:rPr>
          <w:del w:id="507" w:author="Fangzheng Liu" w:date="2023-07-19T12:24:00Z"/>
        </w:rPr>
      </w:pPr>
      <w:del w:id="508" w:author="Fangzheng Liu" w:date="2023-07-19T12:24:00Z">
        <w:r w:rsidDel="00072E88">
          <w:delText>XY-axis movement, as well as the servos for Z-axis movement to</w:delText>
        </w:r>
      </w:del>
    </w:p>
    <w:p w14:paraId="39DC44D8" w14:textId="53263D77" w:rsidR="00E009BB" w:rsidDel="00072E88" w:rsidRDefault="00000000">
      <w:pPr>
        <w:spacing w:after="0"/>
        <w:ind w:left="5789" w:right="-14" w:hanging="5804"/>
        <w:rPr>
          <w:del w:id="509" w:author="Fangzheng Liu" w:date="2023-07-19T12:24:00Z"/>
        </w:rPr>
      </w:pPr>
      <w:del w:id="510" w:author="Fangzheng Liu" w:date="2023-07-19T12:24:00Z">
        <w:r w:rsidDel="00072E88">
          <w:rPr>
            <w:color w:val="FF0000"/>
            <w:sz w:val="12"/>
          </w:rPr>
          <w:delText xml:space="preserve">143201 </w:delText>
        </w:r>
        <w:r w:rsidDel="00072E88">
          <w:delText>probe the targeted pads.</w:delText>
        </w:r>
      </w:del>
    </w:p>
    <w:p w14:paraId="5249E484" w14:textId="0B8E4D15" w:rsidR="00E009BB" w:rsidDel="00072E88" w:rsidRDefault="00000000">
      <w:pPr>
        <w:spacing w:after="59" w:line="265" w:lineRule="auto"/>
        <w:ind w:left="-2" w:right="-14"/>
        <w:rPr>
          <w:del w:id="511" w:author="Fangzheng Liu" w:date="2023-07-19T12:24:00Z"/>
        </w:rPr>
      </w:pPr>
      <w:del w:id="512" w:author="Fangzheng Liu" w:date="2023-07-19T12:24:00Z">
        <w:r w:rsidDel="00072E88">
          <w:rPr>
            <w:color w:val="FF0000"/>
            <w:sz w:val="12"/>
          </w:rPr>
          <w:delText>144202</w:delText>
        </w:r>
      </w:del>
    </w:p>
    <w:p w14:paraId="77D071D1" w14:textId="61090B8B" w:rsidR="00E009BB" w:rsidDel="00072E88" w:rsidRDefault="00000000">
      <w:pPr>
        <w:spacing w:after="59" w:line="265" w:lineRule="auto"/>
        <w:ind w:left="-2" w:right="-14"/>
        <w:rPr>
          <w:del w:id="513" w:author="Fangzheng Liu" w:date="2023-07-19T12:24:00Z"/>
        </w:rPr>
      </w:pPr>
      <w:del w:id="514" w:author="Fangzheng Liu" w:date="2023-07-19T12:24:00Z">
        <w:r w:rsidDel="00072E88">
          <w:rPr>
            <w:color w:val="FF0000"/>
            <w:sz w:val="12"/>
          </w:rPr>
          <w:delText>145203</w:delText>
        </w:r>
      </w:del>
    </w:p>
    <w:p w14:paraId="12AB6546" w14:textId="0CEBD9AB" w:rsidR="00E009BB" w:rsidDel="00072E88" w:rsidRDefault="00000000">
      <w:pPr>
        <w:spacing w:after="59" w:line="265" w:lineRule="auto"/>
        <w:ind w:left="-2" w:right="-14"/>
        <w:rPr>
          <w:del w:id="515" w:author="Fangzheng Liu" w:date="2023-07-19T12:24:00Z"/>
        </w:rPr>
      </w:pPr>
      <w:del w:id="516" w:author="Fangzheng Liu" w:date="2023-07-19T12:24:00Z">
        <w:r w:rsidDel="00072E88">
          <w:rPr>
            <w:color w:val="FF0000"/>
            <w:sz w:val="12"/>
          </w:rPr>
          <w:delText>146204</w:delText>
        </w:r>
      </w:del>
    </w:p>
    <w:p w14:paraId="5458FC21" w14:textId="57286032" w:rsidR="00E009BB" w:rsidDel="00072E88" w:rsidRDefault="00000000">
      <w:pPr>
        <w:spacing w:after="59" w:line="265" w:lineRule="auto"/>
        <w:ind w:left="-2" w:right="-14"/>
        <w:rPr>
          <w:del w:id="517" w:author="Fangzheng Liu" w:date="2023-07-19T12:24:00Z"/>
        </w:rPr>
      </w:pPr>
      <w:del w:id="518" w:author="Fangzheng Liu" w:date="2023-07-19T12:24:00Z">
        <w:r w:rsidDel="00072E88">
          <w:rPr>
            <w:color w:val="FF0000"/>
            <w:sz w:val="12"/>
          </w:rPr>
          <w:delText>147205</w:delText>
        </w:r>
      </w:del>
    </w:p>
    <w:p w14:paraId="74CD65B0" w14:textId="57392BD3" w:rsidR="00E009BB" w:rsidDel="00072E88" w:rsidRDefault="00000000">
      <w:pPr>
        <w:spacing w:after="59" w:line="265" w:lineRule="auto"/>
        <w:ind w:left="-2" w:right="-14"/>
        <w:rPr>
          <w:del w:id="519" w:author="Fangzheng Liu" w:date="2023-07-19T12:24:00Z"/>
        </w:rPr>
      </w:pPr>
      <w:del w:id="520" w:author="Fangzheng Liu" w:date="2023-07-19T12:24:00Z">
        <w:r w:rsidDel="00072E88">
          <w:rPr>
            <w:color w:val="FF0000"/>
            <w:sz w:val="12"/>
          </w:rPr>
          <w:delText>148206</w:delText>
        </w:r>
      </w:del>
    </w:p>
    <w:p w14:paraId="06C2F9C4" w14:textId="5934D465" w:rsidR="00E009BB" w:rsidDel="00072E88" w:rsidRDefault="00000000">
      <w:pPr>
        <w:spacing w:after="59" w:line="265" w:lineRule="auto"/>
        <w:ind w:left="-2" w:right="-14"/>
        <w:rPr>
          <w:del w:id="521" w:author="Fangzheng Liu" w:date="2023-07-19T12:24:00Z"/>
        </w:rPr>
      </w:pPr>
      <w:del w:id="522" w:author="Fangzheng Liu" w:date="2023-07-19T12:24:00Z">
        <w:r w:rsidDel="00072E88">
          <w:rPr>
            <w:color w:val="FF0000"/>
            <w:sz w:val="12"/>
          </w:rPr>
          <w:delText>149207</w:delText>
        </w:r>
      </w:del>
    </w:p>
    <w:p w14:paraId="00F48C2E" w14:textId="524AB7BC" w:rsidR="00E009BB" w:rsidDel="00072E88" w:rsidRDefault="00000000">
      <w:pPr>
        <w:spacing w:after="59" w:line="265" w:lineRule="auto"/>
        <w:ind w:left="-2" w:right="-14"/>
        <w:rPr>
          <w:del w:id="523" w:author="Fangzheng Liu" w:date="2023-07-19T12:24:00Z"/>
        </w:rPr>
      </w:pPr>
      <w:del w:id="524" w:author="Fangzheng Liu" w:date="2023-07-19T12:24:00Z">
        <w:r w:rsidDel="00072E88">
          <w:rPr>
            <w:color w:val="FF0000"/>
            <w:sz w:val="12"/>
          </w:rPr>
          <w:delText>150208</w:delText>
        </w:r>
      </w:del>
    </w:p>
    <w:p w14:paraId="40B26820" w14:textId="5DCD36F5" w:rsidR="00E009BB" w:rsidDel="00072E88" w:rsidRDefault="00000000">
      <w:pPr>
        <w:spacing w:after="59" w:line="265" w:lineRule="auto"/>
        <w:ind w:left="-2" w:right="-14"/>
        <w:rPr>
          <w:del w:id="525" w:author="Fangzheng Liu" w:date="2023-07-19T12:24:00Z"/>
        </w:rPr>
      </w:pPr>
      <w:del w:id="526" w:author="Fangzheng Liu" w:date="2023-07-19T12:24:00Z">
        <w:r w:rsidDel="00072E88">
          <w:rPr>
            <w:color w:val="FF0000"/>
            <w:sz w:val="12"/>
          </w:rPr>
          <w:delText>151209</w:delText>
        </w:r>
      </w:del>
    </w:p>
    <w:p w14:paraId="17515BEF" w14:textId="482FEA47" w:rsidR="00E009BB" w:rsidDel="00072E88" w:rsidRDefault="00000000">
      <w:pPr>
        <w:spacing w:after="59" w:line="265" w:lineRule="auto"/>
        <w:ind w:left="-2" w:right="-14"/>
        <w:rPr>
          <w:del w:id="527" w:author="Fangzheng Liu" w:date="2023-07-19T12:24:00Z"/>
        </w:rPr>
      </w:pPr>
      <w:del w:id="528" w:author="Fangzheng Liu" w:date="2023-07-19T12:24:00Z">
        <w:r w:rsidDel="00072E88">
          <w:rPr>
            <w:color w:val="FF0000"/>
            <w:sz w:val="12"/>
          </w:rPr>
          <w:delText>152210</w:delText>
        </w:r>
      </w:del>
    </w:p>
    <w:p w14:paraId="2740A9A1" w14:textId="150EDF55" w:rsidR="00E009BB" w:rsidDel="00072E88" w:rsidRDefault="00000000">
      <w:pPr>
        <w:spacing w:after="59" w:line="265" w:lineRule="auto"/>
        <w:ind w:left="-2" w:right="-14"/>
        <w:rPr>
          <w:del w:id="529" w:author="Fangzheng Liu" w:date="2023-07-19T12:24:00Z"/>
        </w:rPr>
      </w:pPr>
      <w:del w:id="530" w:author="Fangzheng Liu" w:date="2023-07-19T12:24:00Z">
        <w:r w:rsidDel="00072E88">
          <w:rPr>
            <w:color w:val="FF0000"/>
            <w:sz w:val="12"/>
          </w:rPr>
          <w:delText>153211</w:delText>
        </w:r>
      </w:del>
    </w:p>
    <w:p w14:paraId="76B85C1A" w14:textId="218F95F8" w:rsidR="00E009BB" w:rsidDel="00072E88" w:rsidRDefault="00000000">
      <w:pPr>
        <w:spacing w:after="59" w:line="265" w:lineRule="auto"/>
        <w:ind w:left="-2" w:right="-14"/>
        <w:rPr>
          <w:del w:id="531" w:author="Fangzheng Liu" w:date="2023-07-19T12:24:00Z"/>
        </w:rPr>
      </w:pPr>
      <w:del w:id="532" w:author="Fangzheng Liu" w:date="2023-07-19T12:24:00Z">
        <w:r w:rsidDel="00072E88">
          <w:rPr>
            <w:color w:val="FF0000"/>
            <w:sz w:val="12"/>
          </w:rPr>
          <w:delText>154212</w:delText>
        </w:r>
      </w:del>
    </w:p>
    <w:p w14:paraId="19B250C0" w14:textId="6C62CF53" w:rsidR="00E009BB" w:rsidDel="00072E88" w:rsidRDefault="00000000">
      <w:pPr>
        <w:spacing w:after="59" w:line="265" w:lineRule="auto"/>
        <w:ind w:left="-2" w:right="-14"/>
        <w:rPr>
          <w:del w:id="533" w:author="Fangzheng Liu" w:date="2023-07-19T12:24:00Z"/>
        </w:rPr>
      </w:pPr>
      <w:del w:id="534" w:author="Fangzheng Liu" w:date="2023-07-19T12:24:00Z">
        <w:r w:rsidDel="00072E88">
          <w:rPr>
            <w:color w:val="FF0000"/>
            <w:sz w:val="12"/>
          </w:rPr>
          <w:delText>155213</w:delText>
        </w:r>
      </w:del>
    </w:p>
    <w:p w14:paraId="68D0A09A" w14:textId="3526856A" w:rsidR="00E009BB" w:rsidDel="00072E88" w:rsidRDefault="00000000">
      <w:pPr>
        <w:spacing w:after="59" w:line="265" w:lineRule="auto"/>
        <w:ind w:left="-2" w:right="-14"/>
        <w:rPr>
          <w:del w:id="535" w:author="Fangzheng Liu" w:date="2023-07-19T12:24:00Z"/>
        </w:rPr>
      </w:pPr>
      <w:del w:id="536" w:author="Fangzheng Liu" w:date="2023-07-19T12:24:00Z">
        <w:r w:rsidDel="00072E88">
          <w:rPr>
            <w:color w:val="FF0000"/>
            <w:sz w:val="12"/>
          </w:rPr>
          <w:delText>156214</w:delText>
        </w:r>
      </w:del>
    </w:p>
    <w:p w14:paraId="26AE1F65" w14:textId="1BA8E61F" w:rsidR="00E009BB" w:rsidDel="00072E88" w:rsidRDefault="00000000">
      <w:pPr>
        <w:spacing w:after="59" w:line="265" w:lineRule="auto"/>
        <w:ind w:left="-2" w:right="-14"/>
        <w:rPr>
          <w:del w:id="537" w:author="Fangzheng Liu" w:date="2023-07-19T12:24:00Z"/>
        </w:rPr>
      </w:pPr>
      <w:del w:id="538" w:author="Fangzheng Liu" w:date="2023-07-19T12:24:00Z">
        <w:r w:rsidDel="00072E88">
          <w:rPr>
            <w:color w:val="FF0000"/>
            <w:sz w:val="12"/>
          </w:rPr>
          <w:delText>157215</w:delText>
        </w:r>
      </w:del>
    </w:p>
    <w:p w14:paraId="00F72B4E" w14:textId="0BA51C26" w:rsidR="00E009BB" w:rsidDel="00072E88" w:rsidRDefault="00000000">
      <w:pPr>
        <w:spacing w:after="0" w:line="265" w:lineRule="auto"/>
        <w:ind w:left="-2" w:right="-14"/>
        <w:rPr>
          <w:del w:id="539" w:author="Fangzheng Liu" w:date="2023-07-19T12:24:00Z"/>
        </w:rPr>
      </w:pPr>
      <w:del w:id="540" w:author="Fangzheng Liu" w:date="2023-07-19T12:24:00Z">
        <w:r w:rsidDel="00072E88">
          <w:rPr>
            <w:color w:val="FF0000"/>
            <w:sz w:val="12"/>
          </w:rPr>
          <w:delText>158216</w:delText>
        </w:r>
      </w:del>
    </w:p>
    <w:p w14:paraId="2544F8FF" w14:textId="19F3AA41" w:rsidR="00E009BB" w:rsidDel="00072E88" w:rsidRDefault="00000000">
      <w:pPr>
        <w:spacing w:after="0"/>
        <w:ind w:left="2066" w:right="904" w:firstLine="0"/>
        <w:jc w:val="right"/>
        <w:rPr>
          <w:del w:id="541" w:author="Fangzheng Liu" w:date="2023-07-19T12:24:00Z"/>
        </w:rPr>
      </w:pPr>
      <w:del w:id="542" w:author="Fangzheng Liu" w:date="2023-07-19T12:24:00Z">
        <w:r w:rsidDel="00072E88">
          <w:rPr>
            <w:rFonts w:cs="Calibri"/>
          </w:rPr>
          <w:delText>Figure 4: PCBPT Probe Machine electronics system</w:delText>
        </w:r>
      </w:del>
    </w:p>
    <w:p w14:paraId="6211282D" w14:textId="62C9DFC6" w:rsidR="00E009BB" w:rsidDel="00072E88" w:rsidRDefault="00000000">
      <w:pPr>
        <w:spacing w:after="59" w:line="265" w:lineRule="auto"/>
        <w:ind w:left="-2" w:right="-14"/>
        <w:rPr>
          <w:del w:id="543" w:author="Fangzheng Liu" w:date="2023-07-19T12:24:00Z"/>
        </w:rPr>
      </w:pPr>
      <w:del w:id="544" w:author="Fangzheng Liu" w:date="2023-07-19T12:24:00Z">
        <w:r w:rsidDel="00072E88">
          <w:rPr>
            <w:color w:val="FF0000"/>
            <w:sz w:val="12"/>
          </w:rPr>
          <w:delText>159217</w:delText>
        </w:r>
      </w:del>
    </w:p>
    <w:p w14:paraId="473F2E03" w14:textId="482F74B1" w:rsidR="00E009BB" w:rsidDel="00072E88" w:rsidRDefault="00000000">
      <w:pPr>
        <w:spacing w:after="0" w:line="265" w:lineRule="auto"/>
        <w:ind w:left="-2" w:right="-14"/>
        <w:rPr>
          <w:del w:id="545" w:author="Fangzheng Liu" w:date="2023-07-19T12:24:00Z"/>
        </w:rPr>
      </w:pPr>
      <w:del w:id="546" w:author="Fangzheng Liu" w:date="2023-07-19T12:24:00Z">
        <w:r w:rsidDel="00072E88">
          <w:rPr>
            <w:color w:val="FF0000"/>
            <w:sz w:val="12"/>
          </w:rPr>
          <w:delText>160218</w:delText>
        </w:r>
      </w:del>
    </w:p>
    <w:p w14:paraId="5DD4FB36" w14:textId="36A06CD2" w:rsidR="00E009BB" w:rsidDel="00072E88" w:rsidRDefault="00000000">
      <w:pPr>
        <w:pStyle w:val="Heading2"/>
        <w:ind w:left="2076" w:right="550"/>
        <w:rPr>
          <w:del w:id="547" w:author="Fangzheng Liu" w:date="2023-07-19T12:24:00Z"/>
        </w:rPr>
      </w:pPr>
      <w:del w:id="548" w:author="Fangzheng Liu" w:date="2023-07-19T12:24:00Z">
        <w:r w:rsidDel="00072E88">
          <w:delText>Prior to utilization, the machine undergoes calibration to establish the correlation between the stepper motor’s steps and the</w:delText>
        </w:r>
      </w:del>
    </w:p>
    <w:p w14:paraId="4EB62374" w14:textId="75AF3DAB" w:rsidR="00E009BB" w:rsidDel="00072E88" w:rsidRDefault="00000000">
      <w:pPr>
        <w:spacing w:after="0" w:line="265" w:lineRule="auto"/>
        <w:ind w:left="-2" w:right="-14"/>
        <w:rPr>
          <w:del w:id="549" w:author="Fangzheng Liu" w:date="2023-07-19T12:24:00Z"/>
        </w:rPr>
      </w:pPr>
      <w:del w:id="550" w:author="Fangzheng Liu" w:date="2023-07-19T12:24:00Z">
        <w:r w:rsidDel="00072E88">
          <w:rPr>
            <w:color w:val="FF0000"/>
            <w:sz w:val="12"/>
          </w:rPr>
          <w:delText>161219</w:delText>
        </w:r>
      </w:del>
    </w:p>
    <w:p w14:paraId="3C7AF501" w14:textId="7996141B" w:rsidR="00E009BB" w:rsidDel="00072E88" w:rsidRDefault="00000000">
      <w:pPr>
        <w:spacing w:after="141"/>
        <w:ind w:left="0" w:right="45" w:firstLine="0"/>
        <w:jc w:val="center"/>
        <w:rPr>
          <w:del w:id="551" w:author="Fangzheng Liu" w:date="2023-07-19T12:24:00Z"/>
        </w:rPr>
      </w:pPr>
      <w:del w:id="552" w:author="Fangzheng Liu" w:date="2023-07-19T12:24:00Z">
        <w:r w:rsidDel="00072E88">
          <w:rPr>
            <w:rFonts w:cs="Calibri"/>
            <w:sz w:val="14"/>
          </w:rPr>
          <w:delText>Printed Circuit Board (PCB) Probe Tester (PCBPT) - a Compact Desktop System that Helps with Automatic PCB DebuggUinIgST 2023, Oct 29– Nov 1, 2023, Minneapolis, MN, USA</w:delText>
        </w:r>
      </w:del>
    </w:p>
    <w:tbl>
      <w:tblPr>
        <w:tblStyle w:val="TableGrid"/>
        <w:tblW w:w="11171" w:type="dxa"/>
        <w:tblInd w:w="3" w:type="dxa"/>
        <w:tblCellMar>
          <w:top w:w="40" w:type="dxa"/>
        </w:tblCellMar>
        <w:tblLook w:val="04A0" w:firstRow="1" w:lastRow="0" w:firstColumn="1" w:lastColumn="0" w:noHBand="0" w:noVBand="1"/>
      </w:tblPr>
      <w:tblGrid>
        <w:gridCol w:w="512"/>
        <w:gridCol w:w="5278"/>
        <w:gridCol w:w="5198"/>
        <w:gridCol w:w="183"/>
      </w:tblGrid>
      <w:tr w:rsidR="00E009BB" w:rsidDel="00072E88" w14:paraId="7AC7A3A6" w14:textId="18A8AAE1">
        <w:trPr>
          <w:trHeight w:val="5223"/>
          <w:del w:id="553" w:author="Fangzheng Liu" w:date="2023-07-19T12:24:00Z"/>
        </w:trPr>
        <w:tc>
          <w:tcPr>
            <w:tcW w:w="513" w:type="dxa"/>
            <w:tcBorders>
              <w:top w:val="nil"/>
              <w:left w:val="nil"/>
              <w:bottom w:val="nil"/>
              <w:right w:val="nil"/>
            </w:tcBorders>
          </w:tcPr>
          <w:p w14:paraId="5415F55D" w14:textId="26B77F64" w:rsidR="00E009BB" w:rsidDel="00072E88" w:rsidRDefault="00000000">
            <w:pPr>
              <w:spacing w:after="62"/>
              <w:ind w:left="0" w:firstLine="0"/>
              <w:rPr>
                <w:del w:id="554" w:author="Fangzheng Liu" w:date="2023-07-19T12:24:00Z"/>
              </w:rPr>
            </w:pPr>
            <w:del w:id="555" w:author="Fangzheng Liu" w:date="2023-07-19T12:24:00Z">
              <w:r w:rsidDel="00072E88">
                <w:rPr>
                  <w:color w:val="FF0000"/>
                  <w:sz w:val="12"/>
                </w:rPr>
                <w:delText>233</w:delText>
              </w:r>
            </w:del>
          </w:p>
          <w:p w14:paraId="6972CDFE" w14:textId="30579704" w:rsidR="00E009BB" w:rsidDel="00072E88" w:rsidRDefault="00000000">
            <w:pPr>
              <w:spacing w:after="62"/>
              <w:ind w:left="0" w:firstLine="0"/>
              <w:rPr>
                <w:del w:id="556" w:author="Fangzheng Liu" w:date="2023-07-19T12:24:00Z"/>
              </w:rPr>
            </w:pPr>
            <w:del w:id="557" w:author="Fangzheng Liu" w:date="2023-07-19T12:24:00Z">
              <w:r w:rsidDel="00072E88">
                <w:rPr>
                  <w:color w:val="FF0000"/>
                  <w:sz w:val="12"/>
                </w:rPr>
                <w:delText>234</w:delText>
              </w:r>
            </w:del>
          </w:p>
          <w:p w14:paraId="745587F9" w14:textId="36CEBF19" w:rsidR="00E009BB" w:rsidDel="00072E88" w:rsidRDefault="00000000">
            <w:pPr>
              <w:spacing w:after="62"/>
              <w:ind w:left="0" w:firstLine="0"/>
              <w:rPr>
                <w:del w:id="558" w:author="Fangzheng Liu" w:date="2023-07-19T12:24:00Z"/>
              </w:rPr>
            </w:pPr>
            <w:del w:id="559" w:author="Fangzheng Liu" w:date="2023-07-19T12:24:00Z">
              <w:r w:rsidDel="00072E88">
                <w:rPr>
                  <w:color w:val="FF0000"/>
                  <w:sz w:val="12"/>
                </w:rPr>
                <w:delText>235</w:delText>
              </w:r>
            </w:del>
          </w:p>
          <w:p w14:paraId="104E6195" w14:textId="14017431" w:rsidR="00E009BB" w:rsidDel="00072E88" w:rsidRDefault="00000000">
            <w:pPr>
              <w:spacing w:after="62"/>
              <w:ind w:left="0" w:firstLine="0"/>
              <w:rPr>
                <w:del w:id="560" w:author="Fangzheng Liu" w:date="2023-07-19T12:24:00Z"/>
              </w:rPr>
            </w:pPr>
            <w:del w:id="561" w:author="Fangzheng Liu" w:date="2023-07-19T12:24:00Z">
              <w:r w:rsidDel="00072E88">
                <w:rPr>
                  <w:color w:val="FF0000"/>
                  <w:sz w:val="12"/>
                </w:rPr>
                <w:delText>236</w:delText>
              </w:r>
            </w:del>
          </w:p>
          <w:p w14:paraId="2A024A00" w14:textId="41AC473A" w:rsidR="00E009BB" w:rsidDel="00072E88" w:rsidRDefault="00000000">
            <w:pPr>
              <w:spacing w:after="62"/>
              <w:ind w:left="0" w:firstLine="0"/>
              <w:rPr>
                <w:del w:id="562" w:author="Fangzheng Liu" w:date="2023-07-19T12:24:00Z"/>
              </w:rPr>
            </w:pPr>
            <w:del w:id="563" w:author="Fangzheng Liu" w:date="2023-07-19T12:24:00Z">
              <w:r w:rsidDel="00072E88">
                <w:rPr>
                  <w:color w:val="FF0000"/>
                  <w:sz w:val="12"/>
                </w:rPr>
                <w:delText>237</w:delText>
              </w:r>
            </w:del>
          </w:p>
          <w:p w14:paraId="34DDB6AC" w14:textId="605E2419" w:rsidR="00E009BB" w:rsidDel="00072E88" w:rsidRDefault="00000000">
            <w:pPr>
              <w:spacing w:after="62"/>
              <w:ind w:left="0" w:firstLine="0"/>
              <w:rPr>
                <w:del w:id="564" w:author="Fangzheng Liu" w:date="2023-07-19T12:24:00Z"/>
              </w:rPr>
            </w:pPr>
            <w:del w:id="565" w:author="Fangzheng Liu" w:date="2023-07-19T12:24:00Z">
              <w:r w:rsidDel="00072E88">
                <w:rPr>
                  <w:color w:val="FF0000"/>
                  <w:sz w:val="12"/>
                </w:rPr>
                <w:delText>238</w:delText>
              </w:r>
            </w:del>
          </w:p>
          <w:p w14:paraId="38B5A1B4" w14:textId="6D8208B0" w:rsidR="00E009BB" w:rsidDel="00072E88" w:rsidRDefault="00000000">
            <w:pPr>
              <w:spacing w:after="62"/>
              <w:ind w:left="0" w:firstLine="0"/>
              <w:rPr>
                <w:del w:id="566" w:author="Fangzheng Liu" w:date="2023-07-19T12:24:00Z"/>
              </w:rPr>
            </w:pPr>
            <w:del w:id="567" w:author="Fangzheng Liu" w:date="2023-07-19T12:24:00Z">
              <w:r w:rsidDel="00072E88">
                <w:rPr>
                  <w:color w:val="FF0000"/>
                  <w:sz w:val="12"/>
                </w:rPr>
                <w:delText>239</w:delText>
              </w:r>
            </w:del>
          </w:p>
          <w:p w14:paraId="2B09393A" w14:textId="4216909E" w:rsidR="00E009BB" w:rsidDel="00072E88" w:rsidRDefault="00000000">
            <w:pPr>
              <w:spacing w:after="62"/>
              <w:ind w:left="0" w:firstLine="0"/>
              <w:rPr>
                <w:del w:id="568" w:author="Fangzheng Liu" w:date="2023-07-19T12:24:00Z"/>
              </w:rPr>
            </w:pPr>
            <w:del w:id="569" w:author="Fangzheng Liu" w:date="2023-07-19T12:24:00Z">
              <w:r w:rsidDel="00072E88">
                <w:rPr>
                  <w:color w:val="FF0000"/>
                  <w:sz w:val="12"/>
                </w:rPr>
                <w:delText>240</w:delText>
              </w:r>
            </w:del>
          </w:p>
          <w:p w14:paraId="1BE540D0" w14:textId="5FD0AC4E" w:rsidR="00E009BB" w:rsidDel="00072E88" w:rsidRDefault="00000000">
            <w:pPr>
              <w:spacing w:after="62"/>
              <w:ind w:left="0" w:firstLine="0"/>
              <w:rPr>
                <w:del w:id="570" w:author="Fangzheng Liu" w:date="2023-07-19T12:24:00Z"/>
              </w:rPr>
            </w:pPr>
            <w:del w:id="571" w:author="Fangzheng Liu" w:date="2023-07-19T12:24:00Z">
              <w:r w:rsidDel="00072E88">
                <w:rPr>
                  <w:color w:val="FF0000"/>
                  <w:sz w:val="12"/>
                </w:rPr>
                <w:delText>241</w:delText>
              </w:r>
            </w:del>
          </w:p>
          <w:p w14:paraId="44F41DC4" w14:textId="369FEEC3" w:rsidR="00E009BB" w:rsidDel="00072E88" w:rsidRDefault="00000000">
            <w:pPr>
              <w:spacing w:after="62"/>
              <w:ind w:left="0" w:firstLine="0"/>
              <w:rPr>
                <w:del w:id="572" w:author="Fangzheng Liu" w:date="2023-07-19T12:24:00Z"/>
              </w:rPr>
            </w:pPr>
            <w:del w:id="573" w:author="Fangzheng Liu" w:date="2023-07-19T12:24:00Z">
              <w:r w:rsidDel="00072E88">
                <w:rPr>
                  <w:color w:val="FF0000"/>
                  <w:sz w:val="12"/>
                </w:rPr>
                <w:delText>242</w:delText>
              </w:r>
            </w:del>
          </w:p>
          <w:p w14:paraId="6426B680" w14:textId="3C6F7A68" w:rsidR="00E009BB" w:rsidDel="00072E88" w:rsidRDefault="00000000">
            <w:pPr>
              <w:spacing w:after="62"/>
              <w:ind w:left="0" w:firstLine="0"/>
              <w:rPr>
                <w:del w:id="574" w:author="Fangzheng Liu" w:date="2023-07-19T12:24:00Z"/>
              </w:rPr>
            </w:pPr>
            <w:del w:id="575" w:author="Fangzheng Liu" w:date="2023-07-19T12:24:00Z">
              <w:r w:rsidDel="00072E88">
                <w:rPr>
                  <w:color w:val="FF0000"/>
                  <w:sz w:val="12"/>
                </w:rPr>
                <w:delText>243</w:delText>
              </w:r>
            </w:del>
          </w:p>
          <w:p w14:paraId="3C344596" w14:textId="72668F9F" w:rsidR="00E009BB" w:rsidDel="00072E88" w:rsidRDefault="00000000">
            <w:pPr>
              <w:spacing w:after="62"/>
              <w:ind w:left="0" w:firstLine="0"/>
              <w:rPr>
                <w:del w:id="576" w:author="Fangzheng Liu" w:date="2023-07-19T12:24:00Z"/>
              </w:rPr>
            </w:pPr>
            <w:del w:id="577" w:author="Fangzheng Liu" w:date="2023-07-19T12:24:00Z">
              <w:r w:rsidDel="00072E88">
                <w:rPr>
                  <w:color w:val="FF0000"/>
                  <w:sz w:val="12"/>
                </w:rPr>
                <w:delText>244</w:delText>
              </w:r>
            </w:del>
          </w:p>
          <w:p w14:paraId="3C5E5359" w14:textId="29AD471A" w:rsidR="00E009BB" w:rsidDel="00072E88" w:rsidRDefault="00000000">
            <w:pPr>
              <w:spacing w:after="62"/>
              <w:ind w:left="0" w:firstLine="0"/>
              <w:rPr>
                <w:del w:id="578" w:author="Fangzheng Liu" w:date="2023-07-19T12:24:00Z"/>
              </w:rPr>
            </w:pPr>
            <w:del w:id="579" w:author="Fangzheng Liu" w:date="2023-07-19T12:24:00Z">
              <w:r w:rsidDel="00072E88">
                <w:rPr>
                  <w:color w:val="FF0000"/>
                  <w:sz w:val="12"/>
                </w:rPr>
                <w:delText>245</w:delText>
              </w:r>
            </w:del>
          </w:p>
          <w:p w14:paraId="09B05E98" w14:textId="0744BAA4" w:rsidR="00E009BB" w:rsidDel="00072E88" w:rsidRDefault="00000000">
            <w:pPr>
              <w:spacing w:after="62"/>
              <w:ind w:left="0" w:firstLine="0"/>
              <w:rPr>
                <w:del w:id="580" w:author="Fangzheng Liu" w:date="2023-07-19T12:24:00Z"/>
              </w:rPr>
            </w:pPr>
            <w:del w:id="581" w:author="Fangzheng Liu" w:date="2023-07-19T12:24:00Z">
              <w:r w:rsidDel="00072E88">
                <w:rPr>
                  <w:color w:val="FF0000"/>
                  <w:sz w:val="12"/>
                </w:rPr>
                <w:delText>246</w:delText>
              </w:r>
            </w:del>
          </w:p>
          <w:p w14:paraId="4E2997DA" w14:textId="39A7F188" w:rsidR="00E009BB" w:rsidDel="00072E88" w:rsidRDefault="00000000">
            <w:pPr>
              <w:spacing w:after="62"/>
              <w:ind w:left="0" w:firstLine="0"/>
              <w:rPr>
                <w:del w:id="582" w:author="Fangzheng Liu" w:date="2023-07-19T12:24:00Z"/>
              </w:rPr>
            </w:pPr>
            <w:del w:id="583" w:author="Fangzheng Liu" w:date="2023-07-19T12:24:00Z">
              <w:r w:rsidDel="00072E88">
                <w:rPr>
                  <w:color w:val="FF0000"/>
                  <w:sz w:val="12"/>
                </w:rPr>
                <w:delText>247</w:delText>
              </w:r>
            </w:del>
          </w:p>
          <w:p w14:paraId="2CB36D99" w14:textId="76B0DF2D" w:rsidR="00E009BB" w:rsidDel="00072E88" w:rsidRDefault="00000000">
            <w:pPr>
              <w:spacing w:after="62"/>
              <w:ind w:left="0" w:firstLine="0"/>
              <w:rPr>
                <w:del w:id="584" w:author="Fangzheng Liu" w:date="2023-07-19T12:24:00Z"/>
              </w:rPr>
            </w:pPr>
            <w:del w:id="585" w:author="Fangzheng Liu" w:date="2023-07-19T12:24:00Z">
              <w:r w:rsidDel="00072E88">
                <w:rPr>
                  <w:color w:val="FF0000"/>
                  <w:sz w:val="12"/>
                </w:rPr>
                <w:delText>248</w:delText>
              </w:r>
            </w:del>
          </w:p>
          <w:p w14:paraId="7A805388" w14:textId="035DAE7F" w:rsidR="00E009BB" w:rsidDel="00072E88" w:rsidRDefault="00000000">
            <w:pPr>
              <w:spacing w:after="62"/>
              <w:ind w:left="0" w:firstLine="0"/>
              <w:rPr>
                <w:del w:id="586" w:author="Fangzheng Liu" w:date="2023-07-19T12:24:00Z"/>
              </w:rPr>
            </w:pPr>
            <w:del w:id="587" w:author="Fangzheng Liu" w:date="2023-07-19T12:24:00Z">
              <w:r w:rsidDel="00072E88">
                <w:rPr>
                  <w:color w:val="FF0000"/>
                  <w:sz w:val="12"/>
                </w:rPr>
                <w:delText>249</w:delText>
              </w:r>
            </w:del>
          </w:p>
          <w:p w14:paraId="28117727" w14:textId="48B38543" w:rsidR="00E009BB" w:rsidDel="00072E88" w:rsidRDefault="00000000">
            <w:pPr>
              <w:spacing w:after="62"/>
              <w:ind w:left="0" w:firstLine="0"/>
              <w:rPr>
                <w:del w:id="588" w:author="Fangzheng Liu" w:date="2023-07-19T12:24:00Z"/>
              </w:rPr>
            </w:pPr>
            <w:del w:id="589" w:author="Fangzheng Liu" w:date="2023-07-19T12:24:00Z">
              <w:r w:rsidDel="00072E88">
                <w:rPr>
                  <w:color w:val="FF0000"/>
                  <w:sz w:val="12"/>
                </w:rPr>
                <w:delText>250</w:delText>
              </w:r>
            </w:del>
          </w:p>
          <w:p w14:paraId="4114D8A0" w14:textId="32862A31" w:rsidR="00E009BB" w:rsidDel="00072E88" w:rsidRDefault="00000000">
            <w:pPr>
              <w:spacing w:after="62"/>
              <w:ind w:left="0" w:firstLine="0"/>
              <w:rPr>
                <w:del w:id="590" w:author="Fangzheng Liu" w:date="2023-07-19T12:24:00Z"/>
              </w:rPr>
            </w:pPr>
            <w:del w:id="591" w:author="Fangzheng Liu" w:date="2023-07-19T12:24:00Z">
              <w:r w:rsidDel="00072E88">
                <w:rPr>
                  <w:color w:val="FF0000"/>
                  <w:sz w:val="12"/>
                </w:rPr>
                <w:delText>251</w:delText>
              </w:r>
            </w:del>
          </w:p>
          <w:p w14:paraId="57C75A93" w14:textId="7F482A2D" w:rsidR="00E009BB" w:rsidDel="00072E88" w:rsidRDefault="00000000">
            <w:pPr>
              <w:spacing w:after="62"/>
              <w:ind w:left="0" w:firstLine="0"/>
              <w:rPr>
                <w:del w:id="592" w:author="Fangzheng Liu" w:date="2023-07-19T12:24:00Z"/>
              </w:rPr>
            </w:pPr>
            <w:del w:id="593" w:author="Fangzheng Liu" w:date="2023-07-19T12:24:00Z">
              <w:r w:rsidDel="00072E88">
                <w:rPr>
                  <w:color w:val="FF0000"/>
                  <w:sz w:val="12"/>
                </w:rPr>
                <w:delText>252</w:delText>
              </w:r>
            </w:del>
          </w:p>
          <w:p w14:paraId="15EA9B30" w14:textId="6DB9A11F" w:rsidR="00E009BB" w:rsidDel="00072E88" w:rsidRDefault="00000000">
            <w:pPr>
              <w:spacing w:after="62"/>
              <w:ind w:left="0" w:firstLine="0"/>
              <w:rPr>
                <w:del w:id="594" w:author="Fangzheng Liu" w:date="2023-07-19T12:24:00Z"/>
              </w:rPr>
            </w:pPr>
            <w:del w:id="595" w:author="Fangzheng Liu" w:date="2023-07-19T12:24:00Z">
              <w:r w:rsidDel="00072E88">
                <w:rPr>
                  <w:color w:val="FF0000"/>
                  <w:sz w:val="12"/>
                </w:rPr>
                <w:delText>253</w:delText>
              </w:r>
            </w:del>
          </w:p>
          <w:p w14:paraId="6450357C" w14:textId="5CDF0C3A" w:rsidR="00E009BB" w:rsidDel="00072E88" w:rsidRDefault="00000000">
            <w:pPr>
              <w:spacing w:after="62"/>
              <w:ind w:left="0" w:firstLine="0"/>
              <w:rPr>
                <w:del w:id="596" w:author="Fangzheng Liu" w:date="2023-07-19T12:24:00Z"/>
              </w:rPr>
            </w:pPr>
            <w:del w:id="597" w:author="Fangzheng Liu" w:date="2023-07-19T12:24:00Z">
              <w:r w:rsidDel="00072E88">
                <w:rPr>
                  <w:color w:val="FF0000"/>
                  <w:sz w:val="12"/>
                </w:rPr>
                <w:delText>254</w:delText>
              </w:r>
            </w:del>
          </w:p>
          <w:p w14:paraId="7420C6F6" w14:textId="2F55EC00" w:rsidR="00E009BB" w:rsidDel="00072E88" w:rsidRDefault="00000000">
            <w:pPr>
              <w:spacing w:after="62"/>
              <w:ind w:left="0" w:firstLine="0"/>
              <w:rPr>
                <w:del w:id="598" w:author="Fangzheng Liu" w:date="2023-07-19T12:24:00Z"/>
              </w:rPr>
            </w:pPr>
            <w:del w:id="599" w:author="Fangzheng Liu" w:date="2023-07-19T12:24:00Z">
              <w:r w:rsidDel="00072E88">
                <w:rPr>
                  <w:color w:val="FF0000"/>
                  <w:sz w:val="12"/>
                </w:rPr>
                <w:delText>255</w:delText>
              </w:r>
            </w:del>
          </w:p>
          <w:p w14:paraId="287DC14E" w14:textId="01399364" w:rsidR="00E009BB" w:rsidDel="00072E88" w:rsidRDefault="00000000">
            <w:pPr>
              <w:spacing w:after="0"/>
              <w:ind w:left="0" w:firstLine="0"/>
              <w:rPr>
                <w:del w:id="600" w:author="Fangzheng Liu" w:date="2023-07-19T12:24:00Z"/>
              </w:rPr>
            </w:pPr>
            <w:del w:id="601" w:author="Fangzheng Liu" w:date="2023-07-19T12:24:00Z">
              <w:r w:rsidDel="00072E88">
                <w:rPr>
                  <w:color w:val="FF0000"/>
                  <w:sz w:val="12"/>
                </w:rPr>
                <w:delText>256</w:delText>
              </w:r>
            </w:del>
          </w:p>
        </w:tc>
        <w:tc>
          <w:tcPr>
            <w:tcW w:w="5289" w:type="dxa"/>
            <w:tcBorders>
              <w:top w:val="nil"/>
              <w:left w:val="nil"/>
              <w:bottom w:val="nil"/>
              <w:right w:val="nil"/>
            </w:tcBorders>
          </w:tcPr>
          <w:p w14:paraId="7B6DA393" w14:textId="57F6FE7E" w:rsidR="00E009BB" w:rsidDel="00072E88" w:rsidRDefault="00000000">
            <w:pPr>
              <w:spacing w:after="0" w:line="245" w:lineRule="auto"/>
              <w:ind w:left="5" w:right="448" w:firstLine="0"/>
              <w:jc w:val="both"/>
              <w:rPr>
                <w:del w:id="602" w:author="Fangzheng Liu" w:date="2023-07-19T12:24:00Z"/>
              </w:rPr>
            </w:pPr>
            <w:del w:id="603" w:author="Fangzheng Liu" w:date="2023-07-19T12:24:00Z">
              <w:r w:rsidDel="00072E88">
                <w:delText>orientations of 0</w:delText>
              </w:r>
              <w:r w:rsidDel="00072E88">
                <w:rPr>
                  <w:sz w:val="22"/>
                  <w:vertAlign w:val="superscript"/>
                </w:rPr>
                <w:delText>◦</w:delText>
              </w:r>
              <w:r w:rsidDel="00072E88">
                <w:delText>, 90</w:delText>
              </w:r>
              <w:r w:rsidDel="00072E88">
                <w:rPr>
                  <w:sz w:val="22"/>
                  <w:vertAlign w:val="superscript"/>
                </w:rPr>
                <w:delText>◦</w:delText>
              </w:r>
              <w:r w:rsidDel="00072E88">
                <w:delText>, 180</w:delText>
              </w:r>
              <w:r w:rsidDel="00072E88">
                <w:rPr>
                  <w:sz w:val="22"/>
                  <w:vertAlign w:val="superscript"/>
                </w:rPr>
                <w:delText>◦</w:delText>
              </w:r>
              <w:r w:rsidDel="00072E88">
                <w:delText>, and 270</w:delText>
              </w:r>
              <w:r w:rsidDel="00072E88">
                <w:rPr>
                  <w:sz w:val="22"/>
                  <w:vertAlign w:val="superscript"/>
                </w:rPr>
                <w:delText>◦</w:delText>
              </w:r>
              <w:r w:rsidDel="00072E88">
                <w:delText xml:space="preserve">. After selecting an orientation, the user manually controls the machine to probe a chosen pad and records the corresponding movements. By incorporating the orientation and </w:delText>
              </w:r>
            </w:del>
            <w:ins w:id="604" w:author="Joseph A Paradiso" w:date="2023-07-19T00:40:00Z">
              <w:del w:id="605" w:author="Fangzheng Liu" w:date="2023-07-19T12:24:00Z">
                <w:r w:rsidR="0033586A" w:rsidDel="00072E88">
                  <w:delText xml:space="preserve">the translational </w:delText>
                </w:r>
              </w:del>
            </w:ins>
            <w:del w:id="606" w:author="Fangzheng Liu" w:date="2023-07-19T12:24:00Z">
              <w:r w:rsidDel="00072E88">
                <w:delText>the steps bias, the program utilizes a rotation equation [3] to calculate the coordinates of all pads in the machine’s coordinate system.</w:delText>
              </w:r>
            </w:del>
          </w:p>
          <w:p w14:paraId="3829413A" w14:textId="0EE8D216" w:rsidR="00E009BB" w:rsidDel="00072E88" w:rsidRDefault="00000000">
            <w:pPr>
              <w:spacing w:after="226" w:line="240" w:lineRule="auto"/>
              <w:ind w:left="5" w:right="448" w:firstLine="199"/>
              <w:jc w:val="both"/>
              <w:rPr>
                <w:del w:id="607" w:author="Fangzheng Liu" w:date="2023-07-19T12:24:00Z"/>
              </w:rPr>
            </w:pPr>
            <w:del w:id="608" w:author="Fangzheng Liu" w:date="2023-07-19T12:24:00Z">
              <w:r w:rsidDel="00072E88">
                <w:delText xml:space="preserve">The current calibration approach is straightforward, and will </w:delText>
              </w:r>
            </w:del>
            <w:ins w:id="609" w:author="Joseph A Paradiso" w:date="2023-07-19T00:41:00Z">
              <w:del w:id="610" w:author="Fangzheng Liu" w:date="2023-07-19T12:24:00Z">
                <w:r w:rsidR="0033586A" w:rsidDel="00072E88">
                  <w:delText xml:space="preserve">can </w:delText>
                </w:r>
              </w:del>
            </w:ins>
            <w:del w:id="611" w:author="Fangzheng Liu" w:date="2023-07-19T12:24:00Z">
              <w:r w:rsidDel="00072E88">
                <w:delText>benefit from enhancements</w:delText>
              </w:r>
            </w:del>
            <w:ins w:id="612" w:author="Joseph A Paradiso" w:date="2023-07-19T00:44:00Z">
              <w:del w:id="613" w:author="Fangzheng Liu" w:date="2023-07-19T12:24:00Z">
                <w:r w:rsidR="00B324D5" w:rsidDel="00072E88">
                  <w:delText xml:space="preserve"> </w:delText>
                </w:r>
                <w:commentRangeStart w:id="614"/>
                <w:r w:rsidR="00B324D5" w:rsidDel="00072E88">
                  <w:delText xml:space="preserve">(e.g., </w:delText>
                </w:r>
              </w:del>
            </w:ins>
            <w:ins w:id="615" w:author="Joseph A Paradiso" w:date="2023-07-19T00:45:00Z">
              <w:del w:id="616" w:author="Fangzheng Liu" w:date="2023-07-19T12:24:00Z">
                <w:r w:rsidR="00B324D5" w:rsidDel="00072E88">
                  <w:delText xml:space="preserve">) </w:delText>
                </w:r>
                <w:commentRangeEnd w:id="614"/>
                <w:r w:rsidR="00B324D5" w:rsidDel="00072E88">
                  <w:rPr>
                    <w:rStyle w:val="CommentReference"/>
                  </w:rPr>
                  <w:commentReference w:id="614"/>
                </w:r>
              </w:del>
            </w:ins>
            <w:del w:id="617" w:author="Fangzheng Liu" w:date="2023-07-19T12:24:00Z">
              <w:r w:rsidDel="00072E88">
                <w:delText xml:space="preserve"> to improve its effectiveness and accuracy.</w:delText>
              </w:r>
            </w:del>
          </w:p>
          <w:p w14:paraId="21B82D9B" w14:textId="16CA44D2" w:rsidR="00E009BB" w:rsidDel="00072E88" w:rsidRDefault="00000000">
            <w:pPr>
              <w:tabs>
                <w:tab w:val="center" w:pos="788"/>
              </w:tabs>
              <w:spacing w:after="0"/>
              <w:ind w:left="0" w:firstLine="0"/>
              <w:rPr>
                <w:del w:id="618" w:author="Fangzheng Liu" w:date="2023-07-19T12:24:00Z"/>
              </w:rPr>
            </w:pPr>
            <w:del w:id="619" w:author="Fangzheng Liu" w:date="2023-07-19T12:24:00Z">
              <w:r w:rsidDel="00072E88">
                <w:rPr>
                  <w:sz w:val="22"/>
                </w:rPr>
                <w:delText>3.2</w:delText>
              </w:r>
              <w:r w:rsidDel="00072E88">
                <w:rPr>
                  <w:sz w:val="22"/>
                </w:rPr>
                <w:tab/>
                <w:delText>Probe</w:delText>
              </w:r>
            </w:del>
          </w:p>
          <w:p w14:paraId="31BA5D7D" w14:textId="7A76DD49" w:rsidR="00E009BB" w:rsidDel="00072E88" w:rsidRDefault="00000000">
            <w:pPr>
              <w:spacing w:after="0"/>
              <w:ind w:left="5" w:right="448" w:firstLine="0"/>
              <w:jc w:val="both"/>
              <w:rPr>
                <w:del w:id="620" w:author="Fangzheng Liu" w:date="2023-07-19T12:24:00Z"/>
              </w:rPr>
            </w:pPr>
            <w:del w:id="621" w:author="Fangzheng Liu" w:date="2023-07-19T12:24:00Z">
              <w:r w:rsidDel="00072E88">
                <w:delText xml:space="preserve">Upon powering on, the machine will automatically position the two probes to their start positions. Once the user selects the desired signals for measurement from the GUI and clicks the "Start" button, the program will send a </w:delText>
              </w:r>
            </w:del>
            <w:ins w:id="622" w:author="Joseph A Paradiso" w:date="2023-07-19T00:46:00Z">
              <w:del w:id="623" w:author="Fangzheng Liu" w:date="2023-07-19T12:24:00Z">
                <w:r w:rsidR="00B324D5" w:rsidDel="00072E88">
                  <w:delText xml:space="preserve">digital </w:delText>
                </w:r>
              </w:del>
            </w:ins>
            <w:del w:id="624" w:author="Fangzheng Liu" w:date="2023-07-19T12:24:00Z">
              <w:r w:rsidDel="00072E88">
                <w:delText>command to the machine</w:delText>
              </w:r>
            </w:del>
            <w:ins w:id="625" w:author="Joseph A Paradiso" w:date="2023-07-19T00:46:00Z">
              <w:del w:id="626" w:author="Fangzheng Liu" w:date="2023-07-19T12:24:00Z">
                <w:r w:rsidR="00B324D5" w:rsidDel="00072E88">
                  <w:delText xml:space="preserve"> that </w:delText>
                </w:r>
              </w:del>
            </w:ins>
            <w:del w:id="627" w:author="Fangzheng Liu" w:date="2023-07-19T12:24:00Z">
              <w:r w:rsidDel="00072E88">
                <w:delText>. This command will specify the direction and the number of steps each motor should move. Subsequently, the machine will control the probes to accurately</w:delText>
              </w:r>
            </w:del>
            <w:ins w:id="628" w:author="Joseph A Paradiso" w:date="2023-07-19T00:49:00Z">
              <w:del w:id="629" w:author="Fangzheng Liu" w:date="2023-07-19T12:24:00Z">
                <w:r w:rsidR="00B324D5" w:rsidDel="00072E88">
                  <w:delText xml:space="preserve"> and automatically</w:delText>
                </w:r>
              </w:del>
            </w:ins>
            <w:del w:id="630" w:author="Fangzheng Liu" w:date="2023-07-19T12:24:00Z">
              <w:r w:rsidDel="00072E88">
                <w:delText xml:space="preserve"> probe </w:delText>
              </w:r>
            </w:del>
            <w:ins w:id="631" w:author="Joseph A Paradiso" w:date="2023-07-19T00:47:00Z">
              <w:del w:id="632" w:author="Fangzheng Liu" w:date="2023-07-19T12:24:00Z">
                <w:r w:rsidR="00B324D5" w:rsidDel="00072E88">
                  <w:delText xml:space="preserve">contact </w:delText>
                </w:r>
              </w:del>
            </w:ins>
            <w:del w:id="633" w:author="Fangzheng Liu" w:date="2023-07-19T12:24:00Z">
              <w:r w:rsidDel="00072E88">
                <w:delText xml:space="preserve">the corresponding pads on the PCB. To facilitate real-time signal analysis, each probe can be connected to a separate channel of an oscilloscope, which instantly visualizes the waveform of the selected signals, as shown in Fig.3.2. In this measurement, we use the Adafruit LIS3DH breakout board as an example and measured the </w:delText>
              </w:r>
              <w:r w:rsidDel="00072E88">
                <w:rPr>
                  <w:i/>
                </w:rPr>
                <w:delText>𝐼</w:delText>
              </w:r>
              <w:r w:rsidDel="00072E88">
                <w:rPr>
                  <w:sz w:val="22"/>
                  <w:vertAlign w:val="superscript"/>
                </w:rPr>
                <w:delText>2</w:delText>
              </w:r>
              <w:r w:rsidDel="00072E88">
                <w:rPr>
                  <w:i/>
                  <w:sz w:val="28"/>
                  <w:vertAlign w:val="subscript"/>
                </w:rPr>
                <w:delText xml:space="preserve">𝐶 </w:delText>
              </w:r>
              <w:r w:rsidDel="00072E88">
                <w:delText>signals.</w:delText>
              </w:r>
            </w:del>
          </w:p>
        </w:tc>
        <w:tc>
          <w:tcPr>
            <w:tcW w:w="5203" w:type="dxa"/>
            <w:tcBorders>
              <w:top w:val="nil"/>
              <w:left w:val="nil"/>
              <w:bottom w:val="nil"/>
              <w:right w:val="nil"/>
            </w:tcBorders>
          </w:tcPr>
          <w:p w14:paraId="55A15781" w14:textId="78720E7A" w:rsidR="00E009BB" w:rsidDel="00072E88" w:rsidRDefault="00000000">
            <w:pPr>
              <w:spacing w:after="191" w:line="254" w:lineRule="auto"/>
              <w:ind w:left="0" w:right="398" w:firstLine="0"/>
              <w:jc w:val="both"/>
              <w:rPr>
                <w:del w:id="634" w:author="Fangzheng Liu" w:date="2023-07-19T12:24:00Z"/>
              </w:rPr>
            </w:pPr>
            <w:del w:id="635" w:author="Fangzheng Liu" w:date="2023-07-19T12:24:00Z">
              <w:r w:rsidDel="00072E88">
                <w:delText>lacks efficiency. Additionally, the dimensions of the PCBs that can be tested are currently restricted to 50</w:delText>
              </w:r>
              <w:r w:rsidDel="00072E88">
                <w:rPr>
                  <w:i/>
                </w:rPr>
                <w:delText xml:space="preserve">𝑚𝑚 </w:delText>
              </w:r>
              <w:r w:rsidDel="00072E88">
                <w:delText>×70</w:delText>
              </w:r>
              <w:r w:rsidDel="00072E88">
                <w:rPr>
                  <w:i/>
                </w:rPr>
                <w:delText xml:space="preserve">𝑚𝑚 </w:delText>
              </w:r>
              <w:r w:rsidDel="00072E88">
                <w:delText>×4</w:delText>
              </w:r>
              <w:r w:rsidDel="00072E88">
                <w:rPr>
                  <w:i/>
                </w:rPr>
                <w:delText>𝑚𝑚</w:delText>
              </w:r>
              <w:r w:rsidDel="00072E88">
                <w:delText>. We hope that through further enhancements, this system could be a useful tool for future engineers and hardware hobbyists.</w:delText>
              </w:r>
            </w:del>
            <w:ins w:id="636" w:author="Joseph A Paradiso" w:date="2023-07-19T00:50:00Z">
              <w:del w:id="637" w:author="Fangzheng Liu" w:date="2023-07-19T12:24:00Z">
                <w:r w:rsidR="00B324D5" w:rsidDel="00072E88">
                  <w:delText xml:space="preserve">  Improvements could include a camera on the probe</w:delText>
                </w:r>
              </w:del>
            </w:ins>
            <w:ins w:id="638" w:author="Joseph A Paradiso" w:date="2023-07-19T00:51:00Z">
              <w:del w:id="639" w:author="Fangzheng Liu" w:date="2023-07-19T12:24:00Z">
                <w:r w:rsidR="00B324D5" w:rsidDel="00072E88">
                  <w:delText xml:space="preserve"> and </w:delText>
                </w:r>
              </w:del>
            </w:ins>
            <w:ins w:id="640" w:author="Joseph A Paradiso" w:date="2023-07-19T00:52:00Z">
              <w:del w:id="641" w:author="Fangzheng Liu" w:date="2023-07-19T12:24:00Z">
                <w:r w:rsidR="00B324D5" w:rsidDel="00072E88">
                  <w:delText xml:space="preserve">allowing </w:delText>
                </w:r>
              </w:del>
            </w:ins>
            <w:ins w:id="642" w:author="Joseph A Paradiso" w:date="2023-07-19T00:51:00Z">
              <w:del w:id="643" w:author="Fangzheng Liu" w:date="2023-07-19T12:24:00Z">
                <w:r w:rsidR="00B324D5" w:rsidDel="00072E88">
                  <w:delText>probe tilting</w:delText>
                </w:r>
              </w:del>
            </w:ins>
            <w:ins w:id="644" w:author="Joseph A Paradiso" w:date="2023-07-19T00:50:00Z">
              <w:del w:id="645" w:author="Fangzheng Liu" w:date="2023-07-19T12:24:00Z">
                <w:r w:rsidR="00B324D5" w:rsidDel="00072E88">
                  <w:delText xml:space="preserve"> for </w:delText>
                </w:r>
              </w:del>
            </w:ins>
            <w:ins w:id="646" w:author="Joseph A Paradiso" w:date="2023-07-19T00:51:00Z">
              <w:del w:id="647" w:author="Fangzheng Liu" w:date="2023-07-19T12:24:00Z">
                <w:r w:rsidR="00B324D5" w:rsidDel="00072E88">
                  <w:delText xml:space="preserve">use in </w:delText>
                </w:r>
              </w:del>
            </w:ins>
            <w:ins w:id="648" w:author="Joseph A Paradiso" w:date="2023-07-19T00:52:00Z">
              <w:del w:id="649" w:author="Fangzheng Liu" w:date="2023-07-19T12:24:00Z">
                <w:r w:rsidR="00B324D5" w:rsidDel="00072E88">
                  <w:delText xml:space="preserve">cases where a pad can’t easily be accessed only by vertical movement </w:delText>
                </w:r>
              </w:del>
            </w:ins>
            <w:ins w:id="650" w:author="Joseph A Paradiso" w:date="2023-07-19T00:53:00Z">
              <w:del w:id="651" w:author="Fangzheng Liu" w:date="2023-07-19T12:24:00Z">
                <w:r w:rsidR="00B324D5" w:rsidDel="00072E88">
                  <w:delText>and/</w:delText>
                </w:r>
              </w:del>
            </w:ins>
            <w:ins w:id="652" w:author="Joseph A Paradiso" w:date="2023-07-19T00:52:00Z">
              <w:del w:id="653" w:author="Fangzheng Liu" w:date="2023-07-19T12:24:00Z">
                <w:r w:rsidR="00B324D5" w:rsidDel="00072E88">
                  <w:delText xml:space="preserve">or component shape inhibits easy access to a </w:delText>
                </w:r>
              </w:del>
            </w:ins>
            <w:ins w:id="654" w:author="Joseph A Paradiso" w:date="2023-07-19T00:53:00Z">
              <w:del w:id="655" w:author="Fangzheng Liu" w:date="2023-07-19T12:24:00Z">
                <w:r w:rsidR="00B324D5" w:rsidDel="00072E88">
                  <w:delText xml:space="preserve">pad.  It would also be possible to combine simulation or cached data with the signals, displaying for example expected voltage levels and waveforms with the actual data, as </w:delText>
                </w:r>
                <w:r w:rsidR="00FA2ADE" w:rsidDel="00072E88">
                  <w:delText>used in [4].</w:delText>
                </w:r>
              </w:del>
            </w:ins>
          </w:p>
          <w:p w14:paraId="29A6DA90" w14:textId="5305615C" w:rsidR="00E009BB" w:rsidDel="00072E88" w:rsidRDefault="00000000">
            <w:pPr>
              <w:spacing w:after="0"/>
              <w:ind w:left="0" w:firstLine="0"/>
              <w:rPr>
                <w:del w:id="656" w:author="Fangzheng Liu" w:date="2023-07-19T12:24:00Z"/>
              </w:rPr>
            </w:pPr>
            <w:del w:id="657" w:author="Fangzheng Liu" w:date="2023-07-19T12:24:00Z">
              <w:r w:rsidDel="00072E88">
                <w:rPr>
                  <w:sz w:val="22"/>
                </w:rPr>
                <w:delText>REFERENCES</w:delText>
              </w:r>
            </w:del>
          </w:p>
          <w:p w14:paraId="011B92F8" w14:textId="174F7CF0" w:rsidR="00E009BB" w:rsidDel="00072E88" w:rsidRDefault="00000000">
            <w:pPr>
              <w:numPr>
                <w:ilvl w:val="0"/>
                <w:numId w:val="4"/>
              </w:numPr>
              <w:spacing w:after="0" w:line="249" w:lineRule="auto"/>
              <w:ind w:hanging="264"/>
              <w:jc w:val="both"/>
              <w:rPr>
                <w:del w:id="658" w:author="Fangzheng Liu" w:date="2023-07-19T12:24:00Z"/>
              </w:rPr>
            </w:pPr>
            <w:del w:id="659" w:author="Fangzheng Liu" w:date="2023-07-19T12:24:00Z">
              <w:r w:rsidDel="00072E88">
                <w:rPr>
                  <w:sz w:val="14"/>
                </w:rPr>
                <w:delText xml:space="preserve">Adafruit Industries. 2020. </w:delText>
              </w:r>
              <w:r w:rsidDel="00072E88">
                <w:rPr>
                  <w:i/>
                  <w:sz w:val="14"/>
                </w:rPr>
                <w:delText>Adafruit LIS3DH Triple-Axis Accelerometer (+2g/4g/8g/16g)</w:delText>
              </w:r>
              <w:r w:rsidDel="00072E88">
                <w:rPr>
                  <w:sz w:val="14"/>
                </w:rPr>
                <w:delText xml:space="preserve">. </w:delText>
              </w:r>
              <w:r w:rsidDel="00072E88">
                <w:fldChar w:fldCharType="begin"/>
              </w:r>
              <w:r w:rsidDel="00072E88">
                <w:delInstrText>HYPERLINK "https://www.adafruit.com/product/2809" \h</w:delInstrText>
              </w:r>
              <w:r w:rsidDel="00072E88">
                <w:fldChar w:fldCharType="separate"/>
              </w:r>
              <w:r w:rsidDel="00072E88">
                <w:rPr>
                  <w:sz w:val="14"/>
                </w:rPr>
                <w:delText>https://www.adafruit.com/product/2809</w:delText>
              </w:r>
              <w:r w:rsidDel="00072E88">
                <w:rPr>
                  <w:sz w:val="14"/>
                </w:rPr>
                <w:fldChar w:fldCharType="end"/>
              </w:r>
            </w:del>
          </w:p>
          <w:p w14:paraId="19E1E09B" w14:textId="39D9FAC8" w:rsidR="00E009BB" w:rsidDel="00072E88" w:rsidRDefault="00000000">
            <w:pPr>
              <w:numPr>
                <w:ilvl w:val="0"/>
                <w:numId w:val="4"/>
              </w:numPr>
              <w:spacing w:after="7" w:line="238" w:lineRule="auto"/>
              <w:ind w:hanging="264"/>
              <w:jc w:val="both"/>
              <w:rPr>
                <w:del w:id="660" w:author="Fangzheng Liu" w:date="2023-07-19T12:24:00Z"/>
              </w:rPr>
            </w:pPr>
            <w:del w:id="661" w:author="Fangzheng Liu" w:date="2023-07-19T12:24:00Z">
              <w:r w:rsidDel="00072E88">
                <w:rPr>
                  <w:sz w:val="14"/>
                </w:rPr>
                <w:delText xml:space="preserve">Curtis Smith. [n. d.]. </w:delText>
              </w:r>
              <w:r w:rsidDel="00072E88">
                <w:rPr>
                  <w:i/>
                  <w:sz w:val="14"/>
                </w:rPr>
                <w:delText>Automating Test Measurements of High Density Printed Circuit Boards</w:delText>
              </w:r>
              <w:r w:rsidDel="00072E88">
                <w:rPr>
                  <w:sz w:val="14"/>
                </w:rPr>
                <w:delText xml:space="preserve">. </w:delText>
              </w:r>
              <w:r w:rsidDel="00072E88">
                <w:fldChar w:fldCharType="begin"/>
              </w:r>
              <w:r w:rsidDel="00072E88">
                <w:delInstrText>HYPERLINK "https://www.circuitnet.com/news/uploads/2/Automating-Test-Measurements.pdf" \h</w:delInstrText>
              </w:r>
              <w:r w:rsidDel="00072E88">
                <w:fldChar w:fldCharType="separate"/>
              </w:r>
              <w:r w:rsidDel="00072E88">
                <w:rPr>
                  <w:sz w:val="14"/>
                </w:rPr>
                <w:delText>https://www.circuitnet.com/news/uploads/2/Automating-Test</w:delText>
              </w:r>
              <w:r w:rsidDel="00072E88">
                <w:rPr>
                  <w:sz w:val="14"/>
                </w:rPr>
                <w:fldChar w:fldCharType="end"/>
              </w:r>
              <w:r w:rsidDel="00072E88">
                <w:fldChar w:fldCharType="begin"/>
              </w:r>
              <w:r w:rsidDel="00072E88">
                <w:delInstrText>HYPERLINK "https://www.circuitnet.com/news/uploads/2/Automating-Test-Measurements.pdf" \h</w:delInstrText>
              </w:r>
              <w:r w:rsidDel="00072E88">
                <w:fldChar w:fldCharType="separate"/>
              </w:r>
              <w:r w:rsidDel="00072E88">
                <w:rPr>
                  <w:sz w:val="14"/>
                </w:rPr>
                <w:delText>Measurements.pdf</w:delText>
              </w:r>
              <w:r w:rsidDel="00072E88">
                <w:rPr>
                  <w:sz w:val="14"/>
                </w:rPr>
                <w:fldChar w:fldCharType="end"/>
              </w:r>
            </w:del>
          </w:p>
          <w:p w14:paraId="121885D3" w14:textId="443EDBDA" w:rsidR="00E009BB" w:rsidRPr="00FA2ADE" w:rsidDel="00072E88" w:rsidRDefault="00000000">
            <w:pPr>
              <w:numPr>
                <w:ilvl w:val="0"/>
                <w:numId w:val="4"/>
              </w:numPr>
              <w:spacing w:after="0"/>
              <w:ind w:hanging="264"/>
              <w:jc w:val="both"/>
              <w:rPr>
                <w:ins w:id="662" w:author="Joseph A Paradiso" w:date="2023-07-19T00:54:00Z"/>
                <w:del w:id="663" w:author="Fangzheng Liu" w:date="2023-07-19T12:24:00Z"/>
                <w:rPrChange w:id="664" w:author="Joseph A Paradiso" w:date="2023-07-19T00:54:00Z">
                  <w:rPr>
                    <w:ins w:id="665" w:author="Joseph A Paradiso" w:date="2023-07-19T00:54:00Z"/>
                    <w:del w:id="666" w:author="Fangzheng Liu" w:date="2023-07-19T12:24:00Z"/>
                    <w:sz w:val="14"/>
                  </w:rPr>
                </w:rPrChange>
              </w:rPr>
            </w:pPr>
            <w:del w:id="667" w:author="Fangzheng Liu" w:date="2023-07-19T12:24:00Z">
              <w:r w:rsidDel="00072E88">
                <w:rPr>
                  <w:sz w:val="14"/>
                </w:rPr>
                <w:delText xml:space="preserve">Wikipedia. 2023. </w:delText>
              </w:r>
              <w:r w:rsidDel="00072E88">
                <w:rPr>
                  <w:i/>
                  <w:sz w:val="14"/>
                </w:rPr>
                <w:delText>Rotation (mathematics)</w:delText>
              </w:r>
              <w:r w:rsidDel="00072E88">
                <w:rPr>
                  <w:sz w:val="14"/>
                </w:rPr>
                <w:delText xml:space="preserve">. </w:delText>
              </w:r>
              <w:r w:rsidDel="00072E88">
                <w:fldChar w:fldCharType="begin"/>
              </w:r>
              <w:r w:rsidDel="00072E88">
                <w:delInstrText>HYPERLINK "https://en.wikipedia.org/wiki/Rotation_(mathematics)" \h</w:delInstrText>
              </w:r>
              <w:r w:rsidDel="00072E88">
                <w:fldChar w:fldCharType="separate"/>
              </w:r>
              <w:r w:rsidDel="00072E88">
                <w:rPr>
                  <w:sz w:val="14"/>
                </w:rPr>
                <w:delText xml:space="preserve">https://en.wikipedia.org/wiki/Rotation_ </w:delText>
              </w:r>
              <w:r w:rsidDel="00072E88">
                <w:rPr>
                  <w:sz w:val="14"/>
                </w:rPr>
                <w:fldChar w:fldCharType="end"/>
              </w:r>
              <w:r w:rsidDel="00072E88">
                <w:fldChar w:fldCharType="begin"/>
              </w:r>
              <w:r w:rsidDel="00072E88">
                <w:delInstrText>HYPERLINK "https://en.wikipedia.org/wiki/Rotation_(mathematics)" \h</w:delInstrText>
              </w:r>
              <w:r w:rsidDel="00072E88">
                <w:fldChar w:fldCharType="separate"/>
              </w:r>
              <w:r w:rsidDel="00072E88">
                <w:rPr>
                  <w:sz w:val="14"/>
                </w:rPr>
                <w:delText>(mathematics)</w:delText>
              </w:r>
              <w:r w:rsidDel="00072E88">
                <w:rPr>
                  <w:sz w:val="14"/>
                </w:rPr>
                <w:fldChar w:fldCharType="end"/>
              </w:r>
            </w:del>
          </w:p>
          <w:p w14:paraId="097249BE" w14:textId="79B6C992" w:rsidR="00FA2ADE" w:rsidDel="00072E88" w:rsidRDefault="00FA2ADE">
            <w:pPr>
              <w:numPr>
                <w:ilvl w:val="0"/>
                <w:numId w:val="4"/>
              </w:numPr>
              <w:spacing w:after="0"/>
              <w:ind w:hanging="264"/>
              <w:jc w:val="both"/>
              <w:rPr>
                <w:del w:id="668" w:author="Fangzheng Liu" w:date="2023-07-19T12:24:00Z"/>
              </w:rPr>
            </w:pPr>
            <w:ins w:id="669" w:author="Joseph A Paradiso" w:date="2023-07-19T00:54:00Z">
              <w:del w:id="670" w:author="Fangzheng Liu" w:date="2023-07-19T12:24:00Z">
                <w:r w:rsidDel="00072E88">
                  <w:rPr>
                    <w:sz w:val="14"/>
                  </w:rPr>
                  <w:delText>Goyal, P. et al, “</w:delText>
                </w:r>
              </w:del>
            </w:ins>
            <w:ins w:id="671" w:author="Joseph A Paradiso" w:date="2023-07-19T00:57:00Z">
              <w:del w:id="672" w:author="Fangzheng Liu" w:date="2023-07-19T12:24:00Z">
                <w:r w:rsidRPr="00FA2ADE" w:rsidDel="00072E88">
                  <w:rPr>
                    <w:sz w:val="14"/>
                  </w:rPr>
                  <w:delText xml:space="preserve">BoardLab: PCB as an interface to EDA software,” In </w:delText>
                </w:r>
                <w:r w:rsidRPr="00FA2ADE" w:rsidDel="00072E88">
                  <w:rPr>
                    <w:i/>
                    <w:iCs/>
                    <w:sz w:val="14"/>
                    <w:rPrChange w:id="673" w:author="Joseph A Paradiso" w:date="2023-07-19T00:57:00Z">
                      <w:rPr>
                        <w:sz w:val="14"/>
                      </w:rPr>
                    </w:rPrChange>
                  </w:rPr>
                  <w:delText>Proceedings of the adjunct publication of the 26th annual ACM symposium on User interface software and technology (UIST '13 Adjunct),</w:delText>
                </w:r>
                <w:r w:rsidRPr="00FA2ADE" w:rsidDel="00072E88">
                  <w:rPr>
                    <w:sz w:val="14"/>
                  </w:rPr>
                  <w:delText xml:space="preserve"> October 2013, pp. 19-20.</w:delText>
                </w:r>
              </w:del>
            </w:ins>
          </w:p>
        </w:tc>
        <w:tc>
          <w:tcPr>
            <w:tcW w:w="167" w:type="dxa"/>
            <w:tcBorders>
              <w:top w:val="nil"/>
              <w:left w:val="nil"/>
              <w:bottom w:val="nil"/>
              <w:right w:val="nil"/>
            </w:tcBorders>
          </w:tcPr>
          <w:p w14:paraId="0083BC2E" w14:textId="1EA6238C" w:rsidR="00E009BB" w:rsidDel="00072E88" w:rsidRDefault="00000000">
            <w:pPr>
              <w:spacing w:after="62"/>
              <w:ind w:left="0" w:firstLine="0"/>
              <w:jc w:val="both"/>
              <w:rPr>
                <w:del w:id="674" w:author="Fangzheng Liu" w:date="2023-07-19T12:24:00Z"/>
              </w:rPr>
            </w:pPr>
            <w:del w:id="675" w:author="Fangzheng Liu" w:date="2023-07-19T12:24:00Z">
              <w:r w:rsidDel="00072E88">
                <w:rPr>
                  <w:color w:val="FF0000"/>
                  <w:sz w:val="12"/>
                </w:rPr>
                <w:delText>291</w:delText>
              </w:r>
            </w:del>
          </w:p>
          <w:p w14:paraId="58D6EABE" w14:textId="4ED0BF1E" w:rsidR="00E009BB" w:rsidDel="00072E88" w:rsidRDefault="00000000">
            <w:pPr>
              <w:spacing w:after="62"/>
              <w:ind w:left="0" w:firstLine="0"/>
              <w:jc w:val="both"/>
              <w:rPr>
                <w:del w:id="676" w:author="Fangzheng Liu" w:date="2023-07-19T12:24:00Z"/>
              </w:rPr>
            </w:pPr>
            <w:del w:id="677" w:author="Fangzheng Liu" w:date="2023-07-19T12:24:00Z">
              <w:r w:rsidDel="00072E88">
                <w:rPr>
                  <w:color w:val="FF0000"/>
                  <w:sz w:val="12"/>
                </w:rPr>
                <w:delText>292</w:delText>
              </w:r>
            </w:del>
          </w:p>
          <w:p w14:paraId="47F85BCB" w14:textId="0210631D" w:rsidR="00E009BB" w:rsidDel="00072E88" w:rsidRDefault="00000000">
            <w:pPr>
              <w:spacing w:after="62"/>
              <w:ind w:left="0" w:firstLine="0"/>
              <w:jc w:val="both"/>
              <w:rPr>
                <w:del w:id="678" w:author="Fangzheng Liu" w:date="2023-07-19T12:24:00Z"/>
              </w:rPr>
            </w:pPr>
            <w:del w:id="679" w:author="Fangzheng Liu" w:date="2023-07-19T12:24:00Z">
              <w:r w:rsidDel="00072E88">
                <w:rPr>
                  <w:color w:val="FF0000"/>
                  <w:sz w:val="12"/>
                </w:rPr>
                <w:delText>293</w:delText>
              </w:r>
            </w:del>
          </w:p>
          <w:p w14:paraId="1DE66380" w14:textId="0D85558F" w:rsidR="00E009BB" w:rsidDel="00072E88" w:rsidRDefault="00000000">
            <w:pPr>
              <w:spacing w:after="62"/>
              <w:ind w:left="0" w:firstLine="0"/>
              <w:jc w:val="both"/>
              <w:rPr>
                <w:del w:id="680" w:author="Fangzheng Liu" w:date="2023-07-19T12:24:00Z"/>
              </w:rPr>
            </w:pPr>
            <w:del w:id="681" w:author="Fangzheng Liu" w:date="2023-07-19T12:24:00Z">
              <w:r w:rsidDel="00072E88">
                <w:rPr>
                  <w:color w:val="FF0000"/>
                  <w:sz w:val="12"/>
                </w:rPr>
                <w:delText>294</w:delText>
              </w:r>
            </w:del>
          </w:p>
          <w:p w14:paraId="2A83D66E" w14:textId="025524B1" w:rsidR="00E009BB" w:rsidDel="00072E88" w:rsidRDefault="00000000">
            <w:pPr>
              <w:spacing w:after="62"/>
              <w:ind w:left="0" w:firstLine="0"/>
              <w:jc w:val="both"/>
              <w:rPr>
                <w:del w:id="682" w:author="Fangzheng Liu" w:date="2023-07-19T12:24:00Z"/>
              </w:rPr>
            </w:pPr>
            <w:del w:id="683" w:author="Fangzheng Liu" w:date="2023-07-19T12:24:00Z">
              <w:r w:rsidDel="00072E88">
                <w:rPr>
                  <w:color w:val="FF0000"/>
                  <w:sz w:val="12"/>
                </w:rPr>
                <w:delText>295</w:delText>
              </w:r>
            </w:del>
          </w:p>
          <w:p w14:paraId="1EC604E4" w14:textId="58BAAC8B" w:rsidR="00E009BB" w:rsidDel="00072E88" w:rsidRDefault="00000000">
            <w:pPr>
              <w:spacing w:after="62"/>
              <w:ind w:left="0" w:firstLine="0"/>
              <w:jc w:val="both"/>
              <w:rPr>
                <w:del w:id="684" w:author="Fangzheng Liu" w:date="2023-07-19T12:24:00Z"/>
              </w:rPr>
            </w:pPr>
            <w:del w:id="685" w:author="Fangzheng Liu" w:date="2023-07-19T12:24:00Z">
              <w:r w:rsidDel="00072E88">
                <w:rPr>
                  <w:color w:val="FF0000"/>
                  <w:sz w:val="12"/>
                </w:rPr>
                <w:delText>296</w:delText>
              </w:r>
            </w:del>
          </w:p>
          <w:p w14:paraId="2DB66AE2" w14:textId="45667A89" w:rsidR="00E009BB" w:rsidDel="00072E88" w:rsidRDefault="00000000">
            <w:pPr>
              <w:spacing w:after="62"/>
              <w:ind w:left="0" w:firstLine="0"/>
              <w:jc w:val="both"/>
              <w:rPr>
                <w:del w:id="686" w:author="Fangzheng Liu" w:date="2023-07-19T12:24:00Z"/>
              </w:rPr>
            </w:pPr>
            <w:del w:id="687" w:author="Fangzheng Liu" w:date="2023-07-19T12:24:00Z">
              <w:r w:rsidDel="00072E88">
                <w:rPr>
                  <w:color w:val="FF0000"/>
                  <w:sz w:val="12"/>
                </w:rPr>
                <w:delText>297</w:delText>
              </w:r>
            </w:del>
          </w:p>
          <w:p w14:paraId="4A2F2197" w14:textId="162C799B" w:rsidR="00E009BB" w:rsidDel="00072E88" w:rsidRDefault="00000000">
            <w:pPr>
              <w:spacing w:after="62"/>
              <w:ind w:left="0" w:firstLine="0"/>
              <w:jc w:val="both"/>
              <w:rPr>
                <w:del w:id="688" w:author="Fangzheng Liu" w:date="2023-07-19T12:24:00Z"/>
              </w:rPr>
            </w:pPr>
            <w:del w:id="689" w:author="Fangzheng Liu" w:date="2023-07-19T12:24:00Z">
              <w:r w:rsidDel="00072E88">
                <w:rPr>
                  <w:color w:val="FF0000"/>
                  <w:sz w:val="12"/>
                </w:rPr>
                <w:delText>298</w:delText>
              </w:r>
            </w:del>
          </w:p>
          <w:p w14:paraId="0D286E42" w14:textId="52D0FD3E" w:rsidR="00E009BB" w:rsidDel="00072E88" w:rsidRDefault="00000000">
            <w:pPr>
              <w:spacing w:after="62"/>
              <w:ind w:left="0" w:firstLine="0"/>
              <w:jc w:val="both"/>
              <w:rPr>
                <w:del w:id="690" w:author="Fangzheng Liu" w:date="2023-07-19T12:24:00Z"/>
              </w:rPr>
            </w:pPr>
            <w:del w:id="691" w:author="Fangzheng Liu" w:date="2023-07-19T12:24:00Z">
              <w:r w:rsidDel="00072E88">
                <w:rPr>
                  <w:color w:val="FF0000"/>
                  <w:sz w:val="12"/>
                </w:rPr>
                <w:delText>299</w:delText>
              </w:r>
            </w:del>
          </w:p>
          <w:p w14:paraId="631A89A1" w14:textId="4E4F469D" w:rsidR="00E009BB" w:rsidDel="00072E88" w:rsidRDefault="00000000">
            <w:pPr>
              <w:spacing w:after="62"/>
              <w:ind w:left="0" w:firstLine="0"/>
              <w:jc w:val="both"/>
              <w:rPr>
                <w:del w:id="692" w:author="Fangzheng Liu" w:date="2023-07-19T12:24:00Z"/>
              </w:rPr>
            </w:pPr>
            <w:del w:id="693" w:author="Fangzheng Liu" w:date="2023-07-19T12:24:00Z">
              <w:r w:rsidDel="00072E88">
                <w:rPr>
                  <w:color w:val="FF0000"/>
                  <w:sz w:val="12"/>
                </w:rPr>
                <w:delText>300</w:delText>
              </w:r>
            </w:del>
          </w:p>
          <w:p w14:paraId="0C1ED369" w14:textId="1B0FB35C" w:rsidR="00E009BB" w:rsidDel="00072E88" w:rsidRDefault="00000000">
            <w:pPr>
              <w:spacing w:after="62"/>
              <w:ind w:left="0" w:firstLine="0"/>
              <w:jc w:val="both"/>
              <w:rPr>
                <w:del w:id="694" w:author="Fangzheng Liu" w:date="2023-07-19T12:24:00Z"/>
              </w:rPr>
            </w:pPr>
            <w:del w:id="695" w:author="Fangzheng Liu" w:date="2023-07-19T12:24:00Z">
              <w:r w:rsidDel="00072E88">
                <w:rPr>
                  <w:color w:val="FF0000"/>
                  <w:sz w:val="12"/>
                </w:rPr>
                <w:delText>301</w:delText>
              </w:r>
            </w:del>
          </w:p>
          <w:p w14:paraId="15A12888" w14:textId="47320EE6" w:rsidR="00E009BB" w:rsidDel="00072E88" w:rsidRDefault="00000000">
            <w:pPr>
              <w:spacing w:after="62"/>
              <w:ind w:left="0" w:firstLine="0"/>
              <w:jc w:val="both"/>
              <w:rPr>
                <w:del w:id="696" w:author="Fangzheng Liu" w:date="2023-07-19T12:24:00Z"/>
              </w:rPr>
            </w:pPr>
            <w:del w:id="697" w:author="Fangzheng Liu" w:date="2023-07-19T12:24:00Z">
              <w:r w:rsidDel="00072E88">
                <w:rPr>
                  <w:color w:val="FF0000"/>
                  <w:sz w:val="12"/>
                </w:rPr>
                <w:delText>302</w:delText>
              </w:r>
            </w:del>
          </w:p>
          <w:p w14:paraId="629CA486" w14:textId="4B9F7A43" w:rsidR="00E009BB" w:rsidDel="00072E88" w:rsidRDefault="00000000">
            <w:pPr>
              <w:spacing w:after="62"/>
              <w:ind w:left="0" w:firstLine="0"/>
              <w:jc w:val="both"/>
              <w:rPr>
                <w:del w:id="698" w:author="Fangzheng Liu" w:date="2023-07-19T12:24:00Z"/>
              </w:rPr>
            </w:pPr>
            <w:del w:id="699" w:author="Fangzheng Liu" w:date="2023-07-19T12:24:00Z">
              <w:r w:rsidDel="00072E88">
                <w:rPr>
                  <w:color w:val="FF0000"/>
                  <w:sz w:val="12"/>
                </w:rPr>
                <w:delText>303</w:delText>
              </w:r>
            </w:del>
          </w:p>
          <w:p w14:paraId="2E608E95" w14:textId="7D6DFE65" w:rsidR="00E009BB" w:rsidDel="00072E88" w:rsidRDefault="00000000">
            <w:pPr>
              <w:spacing w:after="62"/>
              <w:ind w:left="0" w:firstLine="0"/>
              <w:jc w:val="both"/>
              <w:rPr>
                <w:del w:id="700" w:author="Fangzheng Liu" w:date="2023-07-19T12:24:00Z"/>
              </w:rPr>
            </w:pPr>
            <w:del w:id="701" w:author="Fangzheng Liu" w:date="2023-07-19T12:24:00Z">
              <w:r w:rsidDel="00072E88">
                <w:rPr>
                  <w:color w:val="FF0000"/>
                  <w:sz w:val="12"/>
                </w:rPr>
                <w:delText>304</w:delText>
              </w:r>
            </w:del>
          </w:p>
          <w:p w14:paraId="494AC52B" w14:textId="51C37D0B" w:rsidR="00E009BB" w:rsidDel="00072E88" w:rsidRDefault="00000000">
            <w:pPr>
              <w:spacing w:after="62"/>
              <w:ind w:left="0" w:firstLine="0"/>
              <w:jc w:val="both"/>
              <w:rPr>
                <w:del w:id="702" w:author="Fangzheng Liu" w:date="2023-07-19T12:24:00Z"/>
              </w:rPr>
            </w:pPr>
            <w:del w:id="703" w:author="Fangzheng Liu" w:date="2023-07-19T12:24:00Z">
              <w:r w:rsidDel="00072E88">
                <w:rPr>
                  <w:color w:val="FF0000"/>
                  <w:sz w:val="12"/>
                </w:rPr>
                <w:delText>305</w:delText>
              </w:r>
            </w:del>
          </w:p>
          <w:p w14:paraId="547AD0B2" w14:textId="60479D72" w:rsidR="00E009BB" w:rsidDel="00072E88" w:rsidRDefault="00000000">
            <w:pPr>
              <w:spacing w:after="62"/>
              <w:ind w:left="0" w:firstLine="0"/>
              <w:jc w:val="both"/>
              <w:rPr>
                <w:del w:id="704" w:author="Fangzheng Liu" w:date="2023-07-19T12:24:00Z"/>
              </w:rPr>
            </w:pPr>
            <w:del w:id="705" w:author="Fangzheng Liu" w:date="2023-07-19T12:24:00Z">
              <w:r w:rsidDel="00072E88">
                <w:rPr>
                  <w:color w:val="FF0000"/>
                  <w:sz w:val="12"/>
                </w:rPr>
                <w:delText>306</w:delText>
              </w:r>
            </w:del>
          </w:p>
          <w:p w14:paraId="06A520D9" w14:textId="02CCCDAF" w:rsidR="00E009BB" w:rsidDel="00072E88" w:rsidRDefault="00000000">
            <w:pPr>
              <w:spacing w:after="62"/>
              <w:ind w:left="0" w:firstLine="0"/>
              <w:jc w:val="both"/>
              <w:rPr>
                <w:del w:id="706" w:author="Fangzheng Liu" w:date="2023-07-19T12:24:00Z"/>
              </w:rPr>
            </w:pPr>
            <w:del w:id="707" w:author="Fangzheng Liu" w:date="2023-07-19T12:24:00Z">
              <w:r w:rsidDel="00072E88">
                <w:rPr>
                  <w:color w:val="FF0000"/>
                  <w:sz w:val="12"/>
                </w:rPr>
                <w:delText>307</w:delText>
              </w:r>
            </w:del>
          </w:p>
          <w:p w14:paraId="07E9D2B1" w14:textId="16E8E506" w:rsidR="00E009BB" w:rsidDel="00072E88" w:rsidRDefault="00000000">
            <w:pPr>
              <w:spacing w:after="62"/>
              <w:ind w:left="0" w:firstLine="0"/>
              <w:jc w:val="both"/>
              <w:rPr>
                <w:del w:id="708" w:author="Fangzheng Liu" w:date="2023-07-19T12:24:00Z"/>
              </w:rPr>
            </w:pPr>
            <w:del w:id="709" w:author="Fangzheng Liu" w:date="2023-07-19T12:24:00Z">
              <w:r w:rsidDel="00072E88">
                <w:rPr>
                  <w:color w:val="FF0000"/>
                  <w:sz w:val="12"/>
                </w:rPr>
                <w:delText>308</w:delText>
              </w:r>
            </w:del>
          </w:p>
          <w:p w14:paraId="30448A12" w14:textId="3D0C60FB" w:rsidR="00E009BB" w:rsidDel="00072E88" w:rsidRDefault="00000000">
            <w:pPr>
              <w:spacing w:after="62"/>
              <w:ind w:left="0" w:firstLine="0"/>
              <w:jc w:val="both"/>
              <w:rPr>
                <w:del w:id="710" w:author="Fangzheng Liu" w:date="2023-07-19T12:24:00Z"/>
              </w:rPr>
            </w:pPr>
            <w:del w:id="711" w:author="Fangzheng Liu" w:date="2023-07-19T12:24:00Z">
              <w:r w:rsidDel="00072E88">
                <w:rPr>
                  <w:color w:val="FF0000"/>
                  <w:sz w:val="12"/>
                </w:rPr>
                <w:delText>309</w:delText>
              </w:r>
            </w:del>
          </w:p>
          <w:p w14:paraId="5071B01A" w14:textId="284039E9" w:rsidR="00E009BB" w:rsidDel="00072E88" w:rsidRDefault="00000000">
            <w:pPr>
              <w:spacing w:after="62"/>
              <w:ind w:left="0" w:firstLine="0"/>
              <w:jc w:val="both"/>
              <w:rPr>
                <w:del w:id="712" w:author="Fangzheng Liu" w:date="2023-07-19T12:24:00Z"/>
              </w:rPr>
            </w:pPr>
            <w:del w:id="713" w:author="Fangzheng Liu" w:date="2023-07-19T12:24:00Z">
              <w:r w:rsidDel="00072E88">
                <w:rPr>
                  <w:color w:val="FF0000"/>
                  <w:sz w:val="12"/>
                </w:rPr>
                <w:delText>310</w:delText>
              </w:r>
            </w:del>
          </w:p>
          <w:p w14:paraId="347DADF0" w14:textId="1ACC017C" w:rsidR="00E009BB" w:rsidDel="00072E88" w:rsidRDefault="00000000">
            <w:pPr>
              <w:spacing w:after="62"/>
              <w:ind w:left="0" w:firstLine="0"/>
              <w:jc w:val="both"/>
              <w:rPr>
                <w:del w:id="714" w:author="Fangzheng Liu" w:date="2023-07-19T12:24:00Z"/>
              </w:rPr>
            </w:pPr>
            <w:del w:id="715" w:author="Fangzheng Liu" w:date="2023-07-19T12:24:00Z">
              <w:r w:rsidDel="00072E88">
                <w:rPr>
                  <w:color w:val="FF0000"/>
                  <w:sz w:val="12"/>
                </w:rPr>
                <w:delText>311</w:delText>
              </w:r>
            </w:del>
          </w:p>
          <w:p w14:paraId="54869785" w14:textId="0222FFD1" w:rsidR="00E009BB" w:rsidDel="00072E88" w:rsidRDefault="00000000">
            <w:pPr>
              <w:spacing w:after="62"/>
              <w:ind w:left="0" w:firstLine="0"/>
              <w:jc w:val="both"/>
              <w:rPr>
                <w:del w:id="716" w:author="Fangzheng Liu" w:date="2023-07-19T12:24:00Z"/>
              </w:rPr>
            </w:pPr>
            <w:del w:id="717" w:author="Fangzheng Liu" w:date="2023-07-19T12:24:00Z">
              <w:r w:rsidDel="00072E88">
                <w:rPr>
                  <w:color w:val="FF0000"/>
                  <w:sz w:val="12"/>
                </w:rPr>
                <w:delText>312</w:delText>
              </w:r>
            </w:del>
          </w:p>
          <w:p w14:paraId="4A6FA028" w14:textId="4A192C1F" w:rsidR="00E009BB" w:rsidDel="00072E88" w:rsidRDefault="00000000">
            <w:pPr>
              <w:spacing w:after="62"/>
              <w:ind w:left="0" w:firstLine="0"/>
              <w:jc w:val="both"/>
              <w:rPr>
                <w:del w:id="718" w:author="Fangzheng Liu" w:date="2023-07-19T12:24:00Z"/>
              </w:rPr>
            </w:pPr>
            <w:del w:id="719" w:author="Fangzheng Liu" w:date="2023-07-19T12:24:00Z">
              <w:r w:rsidDel="00072E88">
                <w:rPr>
                  <w:color w:val="FF0000"/>
                  <w:sz w:val="12"/>
                </w:rPr>
                <w:delText>313</w:delText>
              </w:r>
            </w:del>
          </w:p>
          <w:p w14:paraId="37600C61" w14:textId="238AA355" w:rsidR="00E009BB" w:rsidDel="00072E88" w:rsidRDefault="00000000">
            <w:pPr>
              <w:spacing w:after="0"/>
              <w:ind w:left="0" w:firstLine="0"/>
              <w:jc w:val="both"/>
              <w:rPr>
                <w:del w:id="720" w:author="Fangzheng Liu" w:date="2023-07-19T12:24:00Z"/>
              </w:rPr>
            </w:pPr>
            <w:del w:id="721" w:author="Fangzheng Liu" w:date="2023-07-19T12:24:00Z">
              <w:r w:rsidDel="00072E88">
                <w:rPr>
                  <w:color w:val="FF0000"/>
                  <w:sz w:val="12"/>
                </w:rPr>
                <w:delText>314</w:delText>
              </w:r>
            </w:del>
          </w:p>
        </w:tc>
      </w:tr>
    </w:tbl>
    <w:p w14:paraId="57DE2345" w14:textId="2B5B9778" w:rsidR="00E009BB" w:rsidDel="00072E88" w:rsidRDefault="00000000">
      <w:pPr>
        <w:spacing w:after="59" w:line="265" w:lineRule="auto"/>
        <w:ind w:left="-2" w:right="-14"/>
        <w:rPr>
          <w:del w:id="722" w:author="Fangzheng Liu" w:date="2023-07-19T12:24:00Z"/>
        </w:rPr>
      </w:pPr>
      <w:del w:id="723" w:author="Fangzheng Liu" w:date="2023-07-19T12:24:00Z">
        <w:r w:rsidDel="00072E88">
          <w:rPr>
            <w:noProof/>
          </w:rPr>
          <w:drawing>
            <wp:anchor distT="0" distB="0" distL="114300" distR="114300" simplePos="0" relativeHeight="251662336" behindDoc="0" locked="0" layoutInCell="1" allowOverlap="0" wp14:anchorId="426E2503" wp14:editId="168EB504">
              <wp:simplePos x="0" y="0"/>
              <wp:positionH relativeFrom="column">
                <wp:posOffset>330708</wp:posOffset>
              </wp:positionH>
              <wp:positionV relativeFrom="paragraph">
                <wp:posOffset>-22290</wp:posOffset>
              </wp:positionV>
              <wp:extent cx="3051132" cy="2854174"/>
              <wp:effectExtent l="0" t="0" r="0" b="0"/>
              <wp:wrapSquare wrapText="bothSides"/>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5"/>
                      <a:stretch>
                        <a:fillRect/>
                      </a:stretch>
                    </pic:blipFill>
                    <pic:spPr>
                      <a:xfrm>
                        <a:off x="0" y="0"/>
                        <a:ext cx="3051132" cy="2854174"/>
                      </a:xfrm>
                      <a:prstGeom prst="rect">
                        <a:avLst/>
                      </a:prstGeom>
                    </pic:spPr>
                  </pic:pic>
                </a:graphicData>
              </a:graphic>
            </wp:anchor>
          </w:drawing>
        </w:r>
        <w:r w:rsidDel="00072E88">
          <w:rPr>
            <w:color w:val="FF0000"/>
            <w:sz w:val="12"/>
          </w:rPr>
          <w:delText>257315</w:delText>
        </w:r>
      </w:del>
    </w:p>
    <w:p w14:paraId="7FFBF397" w14:textId="5848670B" w:rsidR="00E009BB" w:rsidDel="00072E88" w:rsidRDefault="00000000">
      <w:pPr>
        <w:spacing w:after="59" w:line="265" w:lineRule="auto"/>
        <w:ind w:left="-2" w:right="-14"/>
        <w:rPr>
          <w:del w:id="724" w:author="Fangzheng Liu" w:date="2023-07-19T12:24:00Z"/>
        </w:rPr>
      </w:pPr>
      <w:del w:id="725" w:author="Fangzheng Liu" w:date="2023-07-19T12:24:00Z">
        <w:r w:rsidDel="00072E88">
          <w:rPr>
            <w:color w:val="FF0000"/>
            <w:sz w:val="12"/>
          </w:rPr>
          <w:delText>258316</w:delText>
        </w:r>
      </w:del>
    </w:p>
    <w:p w14:paraId="7FBCECC6" w14:textId="34C45EB1" w:rsidR="00E009BB" w:rsidDel="00072E88" w:rsidRDefault="00000000">
      <w:pPr>
        <w:spacing w:after="59" w:line="265" w:lineRule="auto"/>
        <w:ind w:left="-2" w:right="-14"/>
        <w:rPr>
          <w:del w:id="726" w:author="Fangzheng Liu" w:date="2023-07-19T12:24:00Z"/>
        </w:rPr>
      </w:pPr>
      <w:del w:id="727" w:author="Fangzheng Liu" w:date="2023-07-19T12:24:00Z">
        <w:r w:rsidDel="00072E88">
          <w:rPr>
            <w:color w:val="FF0000"/>
            <w:sz w:val="12"/>
          </w:rPr>
          <w:delText>259317</w:delText>
        </w:r>
      </w:del>
    </w:p>
    <w:p w14:paraId="0DD47120" w14:textId="56CA0C10" w:rsidR="00E009BB" w:rsidDel="00072E88" w:rsidRDefault="00000000">
      <w:pPr>
        <w:spacing w:after="59" w:line="265" w:lineRule="auto"/>
        <w:ind w:left="-2" w:right="-14"/>
        <w:rPr>
          <w:del w:id="728" w:author="Fangzheng Liu" w:date="2023-07-19T12:24:00Z"/>
        </w:rPr>
      </w:pPr>
      <w:del w:id="729" w:author="Fangzheng Liu" w:date="2023-07-19T12:24:00Z">
        <w:r w:rsidDel="00072E88">
          <w:rPr>
            <w:color w:val="FF0000"/>
            <w:sz w:val="12"/>
          </w:rPr>
          <w:delText>260318</w:delText>
        </w:r>
      </w:del>
    </w:p>
    <w:p w14:paraId="2A04A295" w14:textId="7A437C66" w:rsidR="00E009BB" w:rsidDel="00072E88" w:rsidRDefault="00000000">
      <w:pPr>
        <w:spacing w:after="59" w:line="265" w:lineRule="auto"/>
        <w:ind w:left="-2" w:right="-14"/>
        <w:rPr>
          <w:del w:id="730" w:author="Fangzheng Liu" w:date="2023-07-19T12:24:00Z"/>
        </w:rPr>
      </w:pPr>
      <w:del w:id="731" w:author="Fangzheng Liu" w:date="2023-07-19T12:24:00Z">
        <w:r w:rsidDel="00072E88">
          <w:rPr>
            <w:color w:val="FF0000"/>
            <w:sz w:val="12"/>
          </w:rPr>
          <w:delText>261319</w:delText>
        </w:r>
      </w:del>
    </w:p>
    <w:p w14:paraId="0EDDEC53" w14:textId="7E98C140" w:rsidR="00E009BB" w:rsidDel="00072E88" w:rsidRDefault="00000000">
      <w:pPr>
        <w:spacing w:after="59" w:line="265" w:lineRule="auto"/>
        <w:ind w:left="-2" w:right="-14"/>
        <w:rPr>
          <w:del w:id="732" w:author="Fangzheng Liu" w:date="2023-07-19T12:24:00Z"/>
        </w:rPr>
      </w:pPr>
      <w:del w:id="733" w:author="Fangzheng Liu" w:date="2023-07-19T12:24:00Z">
        <w:r w:rsidDel="00072E88">
          <w:rPr>
            <w:color w:val="FF0000"/>
            <w:sz w:val="12"/>
          </w:rPr>
          <w:delText>262320</w:delText>
        </w:r>
      </w:del>
    </w:p>
    <w:p w14:paraId="72BFD67C" w14:textId="7A1AE170" w:rsidR="00E009BB" w:rsidDel="00072E88" w:rsidRDefault="00000000">
      <w:pPr>
        <w:spacing w:after="59" w:line="265" w:lineRule="auto"/>
        <w:ind w:left="-2" w:right="-14"/>
        <w:rPr>
          <w:del w:id="734" w:author="Fangzheng Liu" w:date="2023-07-19T12:24:00Z"/>
        </w:rPr>
      </w:pPr>
      <w:del w:id="735" w:author="Fangzheng Liu" w:date="2023-07-19T12:24:00Z">
        <w:r w:rsidDel="00072E88">
          <w:rPr>
            <w:color w:val="FF0000"/>
            <w:sz w:val="12"/>
          </w:rPr>
          <w:delText>263321</w:delText>
        </w:r>
      </w:del>
    </w:p>
    <w:p w14:paraId="449444F0" w14:textId="737B9517" w:rsidR="00E009BB" w:rsidDel="00072E88" w:rsidRDefault="00000000">
      <w:pPr>
        <w:spacing w:after="59" w:line="265" w:lineRule="auto"/>
        <w:ind w:left="-2" w:right="-14"/>
        <w:rPr>
          <w:del w:id="736" w:author="Fangzheng Liu" w:date="2023-07-19T12:24:00Z"/>
        </w:rPr>
      </w:pPr>
      <w:del w:id="737" w:author="Fangzheng Liu" w:date="2023-07-19T12:24:00Z">
        <w:r w:rsidDel="00072E88">
          <w:rPr>
            <w:color w:val="FF0000"/>
            <w:sz w:val="12"/>
          </w:rPr>
          <w:delText>264322</w:delText>
        </w:r>
      </w:del>
    </w:p>
    <w:p w14:paraId="072588A0" w14:textId="75BD1EEF" w:rsidR="00E009BB" w:rsidDel="00072E88" w:rsidRDefault="00000000">
      <w:pPr>
        <w:spacing w:after="59" w:line="265" w:lineRule="auto"/>
        <w:ind w:left="-2" w:right="-14"/>
        <w:rPr>
          <w:del w:id="738" w:author="Fangzheng Liu" w:date="2023-07-19T12:24:00Z"/>
        </w:rPr>
      </w:pPr>
      <w:del w:id="739" w:author="Fangzheng Liu" w:date="2023-07-19T12:24:00Z">
        <w:r w:rsidDel="00072E88">
          <w:rPr>
            <w:color w:val="FF0000"/>
            <w:sz w:val="12"/>
          </w:rPr>
          <w:delText>265323</w:delText>
        </w:r>
      </w:del>
    </w:p>
    <w:p w14:paraId="45F72902" w14:textId="2BDD0B9A" w:rsidR="00E009BB" w:rsidDel="00072E88" w:rsidRDefault="00000000">
      <w:pPr>
        <w:spacing w:after="59" w:line="265" w:lineRule="auto"/>
        <w:ind w:left="-2" w:right="-14"/>
        <w:rPr>
          <w:del w:id="740" w:author="Fangzheng Liu" w:date="2023-07-19T12:24:00Z"/>
        </w:rPr>
      </w:pPr>
      <w:del w:id="741" w:author="Fangzheng Liu" w:date="2023-07-19T12:24:00Z">
        <w:r w:rsidDel="00072E88">
          <w:rPr>
            <w:color w:val="FF0000"/>
            <w:sz w:val="12"/>
          </w:rPr>
          <w:delText>266324</w:delText>
        </w:r>
      </w:del>
    </w:p>
    <w:p w14:paraId="35ED051F" w14:textId="2032CDCD" w:rsidR="00E009BB" w:rsidDel="00072E88" w:rsidRDefault="00000000">
      <w:pPr>
        <w:spacing w:after="59" w:line="265" w:lineRule="auto"/>
        <w:ind w:left="-2" w:right="-14"/>
        <w:rPr>
          <w:del w:id="742" w:author="Fangzheng Liu" w:date="2023-07-19T12:24:00Z"/>
        </w:rPr>
      </w:pPr>
      <w:del w:id="743" w:author="Fangzheng Liu" w:date="2023-07-19T12:24:00Z">
        <w:r w:rsidDel="00072E88">
          <w:rPr>
            <w:color w:val="FF0000"/>
            <w:sz w:val="12"/>
          </w:rPr>
          <w:delText>267325</w:delText>
        </w:r>
      </w:del>
    </w:p>
    <w:p w14:paraId="60EA5678" w14:textId="2AE3AF9F" w:rsidR="00E009BB" w:rsidDel="00072E88" w:rsidRDefault="00000000">
      <w:pPr>
        <w:spacing w:after="59" w:line="265" w:lineRule="auto"/>
        <w:ind w:left="-2" w:right="-14"/>
        <w:rPr>
          <w:del w:id="744" w:author="Fangzheng Liu" w:date="2023-07-19T12:24:00Z"/>
        </w:rPr>
      </w:pPr>
      <w:del w:id="745" w:author="Fangzheng Liu" w:date="2023-07-19T12:24:00Z">
        <w:r w:rsidDel="00072E88">
          <w:rPr>
            <w:color w:val="FF0000"/>
            <w:sz w:val="12"/>
          </w:rPr>
          <w:delText>268326</w:delText>
        </w:r>
      </w:del>
    </w:p>
    <w:p w14:paraId="19041C21" w14:textId="3A1FDF0A" w:rsidR="00E009BB" w:rsidDel="00072E88" w:rsidRDefault="00000000">
      <w:pPr>
        <w:spacing w:after="59" w:line="265" w:lineRule="auto"/>
        <w:ind w:left="-2" w:right="-14"/>
        <w:rPr>
          <w:del w:id="746" w:author="Fangzheng Liu" w:date="2023-07-19T12:24:00Z"/>
        </w:rPr>
      </w:pPr>
      <w:del w:id="747" w:author="Fangzheng Liu" w:date="2023-07-19T12:24:00Z">
        <w:r w:rsidDel="00072E88">
          <w:rPr>
            <w:color w:val="FF0000"/>
            <w:sz w:val="12"/>
          </w:rPr>
          <w:delText>269327</w:delText>
        </w:r>
      </w:del>
    </w:p>
    <w:p w14:paraId="4DB7CBFE" w14:textId="1A687453" w:rsidR="00E009BB" w:rsidDel="00072E88" w:rsidRDefault="00000000">
      <w:pPr>
        <w:spacing w:after="59" w:line="265" w:lineRule="auto"/>
        <w:ind w:left="-2" w:right="-14"/>
        <w:rPr>
          <w:del w:id="748" w:author="Fangzheng Liu" w:date="2023-07-19T12:24:00Z"/>
        </w:rPr>
      </w:pPr>
      <w:del w:id="749" w:author="Fangzheng Liu" w:date="2023-07-19T12:24:00Z">
        <w:r w:rsidDel="00072E88">
          <w:rPr>
            <w:color w:val="FF0000"/>
            <w:sz w:val="12"/>
          </w:rPr>
          <w:delText>270328</w:delText>
        </w:r>
      </w:del>
    </w:p>
    <w:p w14:paraId="1F19BD58" w14:textId="15283144" w:rsidR="00E009BB" w:rsidDel="00072E88" w:rsidRDefault="00000000">
      <w:pPr>
        <w:spacing w:after="59" w:line="265" w:lineRule="auto"/>
        <w:ind w:left="-2" w:right="-14"/>
        <w:rPr>
          <w:del w:id="750" w:author="Fangzheng Liu" w:date="2023-07-19T12:24:00Z"/>
        </w:rPr>
      </w:pPr>
      <w:del w:id="751" w:author="Fangzheng Liu" w:date="2023-07-19T12:24:00Z">
        <w:r w:rsidDel="00072E88">
          <w:rPr>
            <w:color w:val="FF0000"/>
            <w:sz w:val="12"/>
          </w:rPr>
          <w:delText>271329</w:delText>
        </w:r>
      </w:del>
    </w:p>
    <w:p w14:paraId="3981AC4A" w14:textId="30933C67" w:rsidR="00E009BB" w:rsidDel="00072E88" w:rsidRDefault="00000000">
      <w:pPr>
        <w:spacing w:after="59" w:line="265" w:lineRule="auto"/>
        <w:ind w:left="-2" w:right="-14"/>
        <w:rPr>
          <w:del w:id="752" w:author="Fangzheng Liu" w:date="2023-07-19T12:24:00Z"/>
        </w:rPr>
      </w:pPr>
      <w:del w:id="753" w:author="Fangzheng Liu" w:date="2023-07-19T12:24:00Z">
        <w:r w:rsidDel="00072E88">
          <w:rPr>
            <w:color w:val="FF0000"/>
            <w:sz w:val="12"/>
          </w:rPr>
          <w:delText>272330</w:delText>
        </w:r>
      </w:del>
    </w:p>
    <w:p w14:paraId="3EBB6C1F" w14:textId="3D6D8C73" w:rsidR="00E009BB" w:rsidDel="00072E88" w:rsidRDefault="00000000">
      <w:pPr>
        <w:spacing w:after="59" w:line="265" w:lineRule="auto"/>
        <w:ind w:left="-2" w:right="-14"/>
        <w:rPr>
          <w:del w:id="754" w:author="Fangzheng Liu" w:date="2023-07-19T12:24:00Z"/>
        </w:rPr>
      </w:pPr>
      <w:del w:id="755" w:author="Fangzheng Liu" w:date="2023-07-19T12:24:00Z">
        <w:r w:rsidDel="00072E88">
          <w:rPr>
            <w:color w:val="FF0000"/>
            <w:sz w:val="12"/>
          </w:rPr>
          <w:delText>273331</w:delText>
        </w:r>
      </w:del>
    </w:p>
    <w:p w14:paraId="372FC7EA" w14:textId="79B1E189" w:rsidR="00E009BB" w:rsidDel="00072E88" w:rsidRDefault="00000000">
      <w:pPr>
        <w:spacing w:after="59" w:line="265" w:lineRule="auto"/>
        <w:ind w:left="-2" w:right="-14"/>
        <w:rPr>
          <w:del w:id="756" w:author="Fangzheng Liu" w:date="2023-07-19T12:24:00Z"/>
        </w:rPr>
      </w:pPr>
      <w:del w:id="757" w:author="Fangzheng Liu" w:date="2023-07-19T12:24:00Z">
        <w:r w:rsidDel="00072E88">
          <w:rPr>
            <w:color w:val="FF0000"/>
            <w:sz w:val="12"/>
          </w:rPr>
          <w:delText>274332</w:delText>
        </w:r>
      </w:del>
    </w:p>
    <w:p w14:paraId="3F153001" w14:textId="2E28621A" w:rsidR="00E009BB" w:rsidDel="00072E88" w:rsidRDefault="00000000">
      <w:pPr>
        <w:spacing w:after="59" w:line="265" w:lineRule="auto"/>
        <w:ind w:left="-2" w:right="-14"/>
        <w:rPr>
          <w:del w:id="758" w:author="Fangzheng Liu" w:date="2023-07-19T12:24:00Z"/>
        </w:rPr>
      </w:pPr>
      <w:del w:id="759" w:author="Fangzheng Liu" w:date="2023-07-19T12:24:00Z">
        <w:r w:rsidDel="00072E88">
          <w:rPr>
            <w:color w:val="FF0000"/>
            <w:sz w:val="12"/>
          </w:rPr>
          <w:delText>275333</w:delText>
        </w:r>
      </w:del>
    </w:p>
    <w:p w14:paraId="2ADF6198" w14:textId="18E3B3B4" w:rsidR="00E009BB" w:rsidDel="00072E88" w:rsidRDefault="00000000">
      <w:pPr>
        <w:spacing w:after="59" w:line="265" w:lineRule="auto"/>
        <w:ind w:left="-2" w:right="-14"/>
        <w:rPr>
          <w:del w:id="760" w:author="Fangzheng Liu" w:date="2023-07-19T12:24:00Z"/>
        </w:rPr>
      </w:pPr>
      <w:del w:id="761" w:author="Fangzheng Liu" w:date="2023-07-19T12:24:00Z">
        <w:r w:rsidDel="00072E88">
          <w:rPr>
            <w:color w:val="FF0000"/>
            <w:sz w:val="12"/>
          </w:rPr>
          <w:delText>276334</w:delText>
        </w:r>
      </w:del>
    </w:p>
    <w:p w14:paraId="56AFC5C8" w14:textId="0F8F7781" w:rsidR="00E009BB" w:rsidDel="00072E88" w:rsidRDefault="00000000">
      <w:pPr>
        <w:spacing w:after="0" w:line="265" w:lineRule="auto"/>
        <w:ind w:left="-2" w:right="-14"/>
        <w:rPr>
          <w:del w:id="762" w:author="Fangzheng Liu" w:date="2023-07-19T12:24:00Z"/>
        </w:rPr>
      </w:pPr>
      <w:del w:id="763" w:author="Fangzheng Liu" w:date="2023-07-19T12:24:00Z">
        <w:r w:rsidDel="00072E88">
          <w:rPr>
            <w:color w:val="FF0000"/>
            <w:sz w:val="12"/>
          </w:rPr>
          <w:delText>277335</w:delText>
        </w:r>
      </w:del>
    </w:p>
    <w:tbl>
      <w:tblPr>
        <w:tblStyle w:val="TableGrid"/>
        <w:tblW w:w="11171" w:type="dxa"/>
        <w:tblInd w:w="3" w:type="dxa"/>
        <w:tblLook w:val="04A0" w:firstRow="1" w:lastRow="0" w:firstColumn="1" w:lastColumn="0" w:noHBand="0" w:noVBand="1"/>
      </w:tblPr>
      <w:tblGrid>
        <w:gridCol w:w="10988"/>
        <w:gridCol w:w="183"/>
      </w:tblGrid>
      <w:tr w:rsidR="00E009BB" w:rsidDel="00072E88" w14:paraId="2651F065" w14:textId="5DFBE0B0" w:rsidTr="00072E88">
        <w:trPr>
          <w:trHeight w:val="2742"/>
          <w:del w:id="764" w:author="Fangzheng Liu" w:date="2023-07-19T12:24:00Z"/>
        </w:trPr>
        <w:tc>
          <w:tcPr>
            <w:tcW w:w="10988" w:type="dxa"/>
            <w:tcBorders>
              <w:top w:val="nil"/>
              <w:left w:val="nil"/>
              <w:bottom w:val="nil"/>
              <w:right w:val="nil"/>
            </w:tcBorders>
          </w:tcPr>
          <w:p w14:paraId="30436106" w14:textId="235227EF" w:rsidR="00E009BB" w:rsidDel="00072E88" w:rsidRDefault="00000000">
            <w:pPr>
              <w:spacing w:after="8"/>
              <w:ind w:left="0" w:firstLine="0"/>
              <w:rPr>
                <w:del w:id="765" w:author="Fangzheng Liu" w:date="2023-07-19T12:24:00Z"/>
              </w:rPr>
            </w:pPr>
            <w:del w:id="766" w:author="Fangzheng Liu" w:date="2023-07-19T12:24:00Z">
              <w:r w:rsidDel="00072E88">
                <w:rPr>
                  <w:color w:val="FF0000"/>
                  <w:sz w:val="12"/>
                </w:rPr>
                <w:delText>278</w:delText>
              </w:r>
            </w:del>
          </w:p>
          <w:p w14:paraId="23EDF514" w14:textId="2CE09486" w:rsidR="00E009BB" w:rsidDel="00072E88" w:rsidRDefault="00000000">
            <w:pPr>
              <w:spacing w:after="0"/>
              <w:ind w:left="518" w:firstLine="0"/>
              <w:rPr>
                <w:del w:id="767" w:author="Fangzheng Liu" w:date="2023-07-19T12:24:00Z"/>
              </w:rPr>
            </w:pPr>
            <w:del w:id="768" w:author="Fangzheng Liu" w:date="2023-07-19T12:24:00Z">
              <w:r w:rsidDel="00072E88">
                <w:delText>Figure 5: PCBPT automatically probes the desired pads and</w:delText>
              </w:r>
            </w:del>
          </w:p>
          <w:p w14:paraId="7ADFC832" w14:textId="4AED1910" w:rsidR="00E009BB" w:rsidDel="00072E88" w:rsidRDefault="00000000">
            <w:pPr>
              <w:spacing w:after="8"/>
              <w:ind w:left="0" w:firstLine="0"/>
              <w:rPr>
                <w:del w:id="769" w:author="Fangzheng Liu" w:date="2023-07-19T12:24:00Z"/>
              </w:rPr>
            </w:pPr>
            <w:del w:id="770" w:author="Fangzheng Liu" w:date="2023-07-19T12:24:00Z">
              <w:r w:rsidDel="00072E88">
                <w:rPr>
                  <w:color w:val="FF0000"/>
                  <w:sz w:val="12"/>
                </w:rPr>
                <w:delText>279</w:delText>
              </w:r>
            </w:del>
          </w:p>
          <w:p w14:paraId="76100E63" w14:textId="3A2B9664" w:rsidR="00E009BB" w:rsidDel="00072E88" w:rsidRDefault="00000000">
            <w:pPr>
              <w:spacing w:after="0"/>
              <w:ind w:left="518" w:firstLine="0"/>
              <w:rPr>
                <w:del w:id="771" w:author="Fangzheng Liu" w:date="2023-07-19T12:24:00Z"/>
              </w:rPr>
            </w:pPr>
            <w:del w:id="772" w:author="Fangzheng Liu" w:date="2023-07-19T12:24:00Z">
              <w:r w:rsidDel="00072E88">
                <w:delText>an oscilloscope visualizes the signals.</w:delText>
              </w:r>
            </w:del>
          </w:p>
          <w:p w14:paraId="6104DF47" w14:textId="5A2FC430" w:rsidR="00E009BB" w:rsidDel="00072E88" w:rsidRDefault="00000000">
            <w:pPr>
              <w:spacing w:after="62"/>
              <w:ind w:left="0" w:firstLine="0"/>
              <w:rPr>
                <w:del w:id="773" w:author="Fangzheng Liu" w:date="2023-07-19T12:24:00Z"/>
              </w:rPr>
            </w:pPr>
            <w:del w:id="774" w:author="Fangzheng Liu" w:date="2023-07-19T12:24:00Z">
              <w:r w:rsidDel="00072E88">
                <w:rPr>
                  <w:color w:val="FF0000"/>
                  <w:sz w:val="12"/>
                </w:rPr>
                <w:delText>280</w:delText>
              </w:r>
            </w:del>
          </w:p>
          <w:p w14:paraId="12F6959D" w14:textId="3C91FD4F" w:rsidR="00E009BB" w:rsidDel="00072E88" w:rsidRDefault="00000000">
            <w:pPr>
              <w:spacing w:after="62"/>
              <w:ind w:left="0" w:firstLine="0"/>
              <w:rPr>
                <w:del w:id="775" w:author="Fangzheng Liu" w:date="2023-07-19T12:24:00Z"/>
              </w:rPr>
            </w:pPr>
            <w:del w:id="776" w:author="Fangzheng Liu" w:date="2023-07-19T12:24:00Z">
              <w:r w:rsidDel="00072E88">
                <w:rPr>
                  <w:color w:val="FF0000"/>
                  <w:sz w:val="12"/>
                </w:rPr>
                <w:delText>281</w:delText>
              </w:r>
            </w:del>
          </w:p>
          <w:p w14:paraId="18D67451" w14:textId="335ABA92" w:rsidR="00E009BB" w:rsidDel="00072E88" w:rsidRDefault="00000000">
            <w:pPr>
              <w:spacing w:after="43"/>
              <w:ind w:left="0" w:firstLine="0"/>
              <w:rPr>
                <w:del w:id="777" w:author="Fangzheng Liu" w:date="2023-07-19T12:24:00Z"/>
              </w:rPr>
            </w:pPr>
            <w:del w:id="778" w:author="Fangzheng Liu" w:date="2023-07-19T12:24:00Z">
              <w:r w:rsidDel="00072E88">
                <w:rPr>
                  <w:color w:val="FF0000"/>
                  <w:sz w:val="12"/>
                </w:rPr>
                <w:delText>282</w:delText>
              </w:r>
            </w:del>
          </w:p>
          <w:p w14:paraId="7638F774" w14:textId="2E419017" w:rsidR="00E009BB" w:rsidDel="00072E88" w:rsidRDefault="00000000">
            <w:pPr>
              <w:tabs>
                <w:tab w:val="center" w:pos="574"/>
                <w:tab w:val="center" w:pos="1561"/>
              </w:tabs>
              <w:spacing w:after="0"/>
              <w:ind w:left="0" w:firstLine="0"/>
              <w:rPr>
                <w:del w:id="779" w:author="Fangzheng Liu" w:date="2023-07-19T12:24:00Z"/>
              </w:rPr>
            </w:pPr>
            <w:del w:id="780" w:author="Fangzheng Liu" w:date="2023-07-19T12:24:00Z">
              <w:r w:rsidDel="00072E88">
                <w:rPr>
                  <w:sz w:val="22"/>
                </w:rPr>
                <w:tab/>
                <w:delText>4</w:delText>
              </w:r>
              <w:r w:rsidDel="00072E88">
                <w:rPr>
                  <w:sz w:val="22"/>
                </w:rPr>
                <w:tab/>
                <w:delText>CONCLUSION</w:delText>
              </w:r>
            </w:del>
          </w:p>
          <w:p w14:paraId="027A078B" w14:textId="00D62116" w:rsidR="00E009BB" w:rsidDel="00072E88" w:rsidRDefault="00000000">
            <w:pPr>
              <w:spacing w:after="67"/>
              <w:ind w:left="0" w:firstLine="0"/>
              <w:rPr>
                <w:del w:id="781" w:author="Fangzheng Liu" w:date="2023-07-19T12:24:00Z"/>
              </w:rPr>
            </w:pPr>
            <w:del w:id="782" w:author="Fangzheng Liu" w:date="2023-07-19T12:24:00Z">
              <w:r w:rsidDel="00072E88">
                <w:rPr>
                  <w:color w:val="FF0000"/>
                  <w:sz w:val="12"/>
                </w:rPr>
                <w:delText>283</w:delText>
              </w:r>
            </w:del>
          </w:p>
          <w:p w14:paraId="1E801047" w14:textId="2CD81E2F" w:rsidR="00E009BB" w:rsidDel="00072E88" w:rsidRDefault="00000000">
            <w:pPr>
              <w:numPr>
                <w:ilvl w:val="0"/>
                <w:numId w:val="5"/>
              </w:numPr>
              <w:spacing w:after="0"/>
              <w:ind w:right="2757" w:firstLine="0"/>
              <w:rPr>
                <w:del w:id="783" w:author="Fangzheng Liu" w:date="2023-07-19T12:24:00Z"/>
              </w:rPr>
            </w:pPr>
            <w:del w:id="784" w:author="Fangzheng Liu" w:date="2023-07-19T12:24:00Z">
              <w:r w:rsidDel="00072E88">
                <w:delText>The PCBPT system introduces an innovative approach by directly</w:delText>
              </w:r>
            </w:del>
          </w:p>
          <w:p w14:paraId="31FD30CA" w14:textId="3A8C022F" w:rsidR="00E009BB" w:rsidDel="00072E88" w:rsidRDefault="00000000">
            <w:pPr>
              <w:numPr>
                <w:ilvl w:val="0"/>
                <w:numId w:val="5"/>
              </w:numPr>
              <w:spacing w:after="0" w:line="242" w:lineRule="auto"/>
              <w:ind w:right="2757" w:firstLine="0"/>
              <w:rPr>
                <w:del w:id="785" w:author="Fangzheng Liu" w:date="2023-07-19T12:24:00Z"/>
              </w:rPr>
            </w:pPr>
            <w:del w:id="786" w:author="Fangzheng Liu" w:date="2023-07-19T12:24:00Z">
              <w:r w:rsidDel="00072E88">
                <w:delText xml:space="preserve">connecting the PCB schematic with the signals output, bridging the </w:delText>
              </w:r>
              <w:r w:rsidDel="00072E88">
                <w:rPr>
                  <w:color w:val="FF0000"/>
                  <w:sz w:val="12"/>
                </w:rPr>
                <w:delText xml:space="preserve">286 </w:delText>
              </w:r>
              <w:r w:rsidDel="00072E88">
                <w:delText>gap between design and real-world measurements. However, there</w:delText>
              </w:r>
            </w:del>
          </w:p>
          <w:p w14:paraId="59457A51" w14:textId="350032D7" w:rsidR="00E009BB" w:rsidDel="00072E88" w:rsidRDefault="00000000">
            <w:pPr>
              <w:numPr>
                <w:ilvl w:val="0"/>
                <w:numId w:val="6"/>
              </w:numPr>
              <w:spacing w:after="0"/>
              <w:ind w:hanging="518"/>
              <w:rPr>
                <w:del w:id="787" w:author="Fangzheng Liu" w:date="2023-07-19T12:24:00Z"/>
              </w:rPr>
            </w:pPr>
            <w:del w:id="788" w:author="Fangzheng Liu" w:date="2023-07-19T12:24:00Z">
              <w:r w:rsidDel="00072E88">
                <w:delText>are identifiable limitations within the current design, For instance,</w:delText>
              </w:r>
            </w:del>
          </w:p>
          <w:p w14:paraId="59725376" w14:textId="3B330412" w:rsidR="00E009BB" w:rsidDel="00072E88" w:rsidRDefault="00000000">
            <w:pPr>
              <w:numPr>
                <w:ilvl w:val="0"/>
                <w:numId w:val="6"/>
              </w:numPr>
              <w:spacing w:after="0"/>
              <w:ind w:hanging="518"/>
              <w:rPr>
                <w:del w:id="789" w:author="Fangzheng Liu" w:date="2023-07-19T12:24:00Z"/>
              </w:rPr>
            </w:pPr>
            <w:del w:id="790" w:author="Fangzheng Liu" w:date="2023-07-19T12:24:00Z">
              <w:r w:rsidDel="00072E88">
                <w:delText>the system currently supports testing only one side of the PCB,</w:delText>
              </w:r>
            </w:del>
          </w:p>
          <w:p w14:paraId="11F8AE23" w14:textId="2601FABF" w:rsidR="00E009BB" w:rsidDel="00072E88" w:rsidRDefault="00000000">
            <w:pPr>
              <w:numPr>
                <w:ilvl w:val="0"/>
                <w:numId w:val="6"/>
              </w:numPr>
              <w:spacing w:after="0"/>
              <w:ind w:hanging="518"/>
              <w:rPr>
                <w:del w:id="791" w:author="Fangzheng Liu" w:date="2023-07-19T12:24:00Z"/>
              </w:rPr>
            </w:pPr>
            <w:del w:id="792" w:author="Fangzheng Liu" w:date="2023-07-19T12:24:00Z">
              <w:r w:rsidDel="00072E88">
                <w:delText>employs only two probes, and utilizes a calibration approach that</w:delText>
              </w:r>
            </w:del>
          </w:p>
          <w:p w14:paraId="0C3D2725" w14:textId="714D837E" w:rsidR="00E009BB" w:rsidDel="00072E88" w:rsidRDefault="00000000">
            <w:pPr>
              <w:spacing w:after="0"/>
              <w:ind w:left="0" w:firstLine="0"/>
              <w:rPr>
                <w:del w:id="793" w:author="Fangzheng Liu" w:date="2023-07-19T12:24:00Z"/>
              </w:rPr>
            </w:pPr>
            <w:del w:id="794" w:author="Fangzheng Liu" w:date="2023-07-19T12:24:00Z">
              <w:r w:rsidDel="00072E88">
                <w:rPr>
                  <w:color w:val="FF0000"/>
                  <w:sz w:val="12"/>
                </w:rPr>
                <w:delText>290</w:delText>
              </w:r>
            </w:del>
          </w:p>
        </w:tc>
        <w:tc>
          <w:tcPr>
            <w:tcW w:w="183" w:type="dxa"/>
            <w:tcBorders>
              <w:top w:val="nil"/>
              <w:left w:val="nil"/>
              <w:bottom w:val="nil"/>
              <w:right w:val="nil"/>
            </w:tcBorders>
          </w:tcPr>
          <w:p w14:paraId="21137349" w14:textId="1DE53ED0" w:rsidR="00E009BB" w:rsidDel="00072E88" w:rsidRDefault="00000000">
            <w:pPr>
              <w:spacing w:after="62"/>
              <w:ind w:left="0" w:firstLine="0"/>
              <w:jc w:val="both"/>
              <w:rPr>
                <w:del w:id="795" w:author="Fangzheng Liu" w:date="2023-07-19T12:24:00Z"/>
              </w:rPr>
            </w:pPr>
            <w:del w:id="796" w:author="Fangzheng Liu" w:date="2023-07-19T12:24:00Z">
              <w:r w:rsidDel="00072E88">
                <w:rPr>
                  <w:color w:val="FF0000"/>
                  <w:sz w:val="12"/>
                </w:rPr>
                <w:delText>336</w:delText>
              </w:r>
            </w:del>
          </w:p>
          <w:p w14:paraId="023A7DE2" w14:textId="7A42FB1E" w:rsidR="00E009BB" w:rsidDel="00072E88" w:rsidRDefault="00000000">
            <w:pPr>
              <w:spacing w:after="62"/>
              <w:ind w:left="0" w:firstLine="0"/>
              <w:jc w:val="both"/>
              <w:rPr>
                <w:del w:id="797" w:author="Fangzheng Liu" w:date="2023-07-19T12:24:00Z"/>
              </w:rPr>
            </w:pPr>
            <w:del w:id="798" w:author="Fangzheng Liu" w:date="2023-07-19T12:24:00Z">
              <w:r w:rsidDel="00072E88">
                <w:rPr>
                  <w:color w:val="FF0000"/>
                  <w:sz w:val="12"/>
                </w:rPr>
                <w:delText>337</w:delText>
              </w:r>
            </w:del>
          </w:p>
          <w:p w14:paraId="18FBE9B9" w14:textId="3CF5D22E" w:rsidR="00E009BB" w:rsidDel="00072E88" w:rsidRDefault="00000000">
            <w:pPr>
              <w:spacing w:after="62"/>
              <w:ind w:left="0" w:firstLine="0"/>
              <w:jc w:val="both"/>
              <w:rPr>
                <w:del w:id="799" w:author="Fangzheng Liu" w:date="2023-07-19T12:24:00Z"/>
              </w:rPr>
            </w:pPr>
            <w:del w:id="800" w:author="Fangzheng Liu" w:date="2023-07-19T12:24:00Z">
              <w:r w:rsidDel="00072E88">
                <w:rPr>
                  <w:color w:val="FF0000"/>
                  <w:sz w:val="12"/>
                </w:rPr>
                <w:delText>338</w:delText>
              </w:r>
            </w:del>
          </w:p>
          <w:p w14:paraId="13420E8B" w14:textId="65F2A1E0" w:rsidR="00E009BB" w:rsidDel="00072E88" w:rsidRDefault="00000000">
            <w:pPr>
              <w:spacing w:after="62"/>
              <w:ind w:left="0" w:firstLine="0"/>
              <w:jc w:val="both"/>
              <w:rPr>
                <w:del w:id="801" w:author="Fangzheng Liu" w:date="2023-07-19T12:24:00Z"/>
              </w:rPr>
            </w:pPr>
            <w:del w:id="802" w:author="Fangzheng Liu" w:date="2023-07-19T12:24:00Z">
              <w:r w:rsidDel="00072E88">
                <w:rPr>
                  <w:color w:val="FF0000"/>
                  <w:sz w:val="12"/>
                </w:rPr>
                <w:delText>339</w:delText>
              </w:r>
            </w:del>
          </w:p>
          <w:p w14:paraId="683494AE" w14:textId="2EBAA368" w:rsidR="00E009BB" w:rsidDel="00072E88" w:rsidRDefault="00000000">
            <w:pPr>
              <w:spacing w:after="62"/>
              <w:ind w:left="0" w:firstLine="0"/>
              <w:jc w:val="both"/>
              <w:rPr>
                <w:del w:id="803" w:author="Fangzheng Liu" w:date="2023-07-19T12:24:00Z"/>
              </w:rPr>
            </w:pPr>
            <w:del w:id="804" w:author="Fangzheng Liu" w:date="2023-07-19T12:24:00Z">
              <w:r w:rsidDel="00072E88">
                <w:rPr>
                  <w:color w:val="FF0000"/>
                  <w:sz w:val="12"/>
                </w:rPr>
                <w:delText>340</w:delText>
              </w:r>
            </w:del>
          </w:p>
          <w:p w14:paraId="4438BB2A" w14:textId="42784E98" w:rsidR="00E009BB" w:rsidDel="00072E88" w:rsidRDefault="00000000">
            <w:pPr>
              <w:spacing w:after="62"/>
              <w:ind w:left="0" w:firstLine="0"/>
              <w:jc w:val="both"/>
              <w:rPr>
                <w:del w:id="805" w:author="Fangzheng Liu" w:date="2023-07-19T12:24:00Z"/>
              </w:rPr>
            </w:pPr>
            <w:del w:id="806" w:author="Fangzheng Liu" w:date="2023-07-19T12:24:00Z">
              <w:r w:rsidDel="00072E88">
                <w:rPr>
                  <w:color w:val="FF0000"/>
                  <w:sz w:val="12"/>
                </w:rPr>
                <w:delText>341</w:delText>
              </w:r>
            </w:del>
          </w:p>
          <w:p w14:paraId="4F711FEF" w14:textId="7256EA1F" w:rsidR="00E009BB" w:rsidDel="00072E88" w:rsidRDefault="00000000">
            <w:pPr>
              <w:spacing w:after="62"/>
              <w:ind w:left="0" w:firstLine="0"/>
              <w:jc w:val="both"/>
              <w:rPr>
                <w:del w:id="807" w:author="Fangzheng Liu" w:date="2023-07-19T12:24:00Z"/>
              </w:rPr>
            </w:pPr>
            <w:del w:id="808" w:author="Fangzheng Liu" w:date="2023-07-19T12:24:00Z">
              <w:r w:rsidDel="00072E88">
                <w:rPr>
                  <w:color w:val="FF0000"/>
                  <w:sz w:val="12"/>
                </w:rPr>
                <w:delText>342</w:delText>
              </w:r>
            </w:del>
          </w:p>
          <w:p w14:paraId="41E30052" w14:textId="158117EE" w:rsidR="00E009BB" w:rsidDel="00072E88" w:rsidRDefault="00000000">
            <w:pPr>
              <w:spacing w:after="62"/>
              <w:ind w:left="0" w:firstLine="0"/>
              <w:jc w:val="both"/>
              <w:rPr>
                <w:del w:id="809" w:author="Fangzheng Liu" w:date="2023-07-19T12:24:00Z"/>
              </w:rPr>
            </w:pPr>
            <w:del w:id="810" w:author="Fangzheng Liu" w:date="2023-07-19T12:24:00Z">
              <w:r w:rsidDel="00072E88">
                <w:rPr>
                  <w:color w:val="FF0000"/>
                  <w:sz w:val="12"/>
                </w:rPr>
                <w:delText>343</w:delText>
              </w:r>
            </w:del>
          </w:p>
          <w:p w14:paraId="3C90243A" w14:textId="038A797E" w:rsidR="00E009BB" w:rsidDel="00072E88" w:rsidRDefault="00000000">
            <w:pPr>
              <w:spacing w:after="62"/>
              <w:ind w:left="0" w:firstLine="0"/>
              <w:jc w:val="both"/>
              <w:rPr>
                <w:del w:id="811" w:author="Fangzheng Liu" w:date="2023-07-19T12:24:00Z"/>
              </w:rPr>
            </w:pPr>
            <w:del w:id="812" w:author="Fangzheng Liu" w:date="2023-07-19T12:24:00Z">
              <w:r w:rsidDel="00072E88">
                <w:rPr>
                  <w:color w:val="FF0000"/>
                  <w:sz w:val="12"/>
                </w:rPr>
                <w:delText>344</w:delText>
              </w:r>
            </w:del>
          </w:p>
          <w:p w14:paraId="00CAA821" w14:textId="6EF533D8" w:rsidR="00E009BB" w:rsidDel="00072E88" w:rsidRDefault="00000000">
            <w:pPr>
              <w:spacing w:after="62"/>
              <w:ind w:left="0" w:firstLine="0"/>
              <w:jc w:val="both"/>
              <w:rPr>
                <w:del w:id="813" w:author="Fangzheng Liu" w:date="2023-07-19T12:24:00Z"/>
              </w:rPr>
            </w:pPr>
            <w:del w:id="814" w:author="Fangzheng Liu" w:date="2023-07-19T12:24:00Z">
              <w:r w:rsidDel="00072E88">
                <w:rPr>
                  <w:color w:val="FF0000"/>
                  <w:sz w:val="12"/>
                </w:rPr>
                <w:delText>345</w:delText>
              </w:r>
            </w:del>
          </w:p>
          <w:p w14:paraId="79A0B268" w14:textId="655230CE" w:rsidR="00E009BB" w:rsidDel="00072E88" w:rsidRDefault="00000000">
            <w:pPr>
              <w:spacing w:after="62"/>
              <w:ind w:left="0" w:firstLine="0"/>
              <w:jc w:val="both"/>
              <w:rPr>
                <w:del w:id="815" w:author="Fangzheng Liu" w:date="2023-07-19T12:24:00Z"/>
              </w:rPr>
            </w:pPr>
            <w:del w:id="816" w:author="Fangzheng Liu" w:date="2023-07-19T12:24:00Z">
              <w:r w:rsidDel="00072E88">
                <w:rPr>
                  <w:color w:val="FF0000"/>
                  <w:sz w:val="12"/>
                </w:rPr>
                <w:delText>346</w:delText>
              </w:r>
            </w:del>
          </w:p>
          <w:p w14:paraId="24E9375F" w14:textId="028CA3CF" w:rsidR="00E009BB" w:rsidDel="00072E88" w:rsidRDefault="00000000">
            <w:pPr>
              <w:spacing w:after="62"/>
              <w:ind w:left="0" w:firstLine="0"/>
              <w:jc w:val="both"/>
              <w:rPr>
                <w:del w:id="817" w:author="Fangzheng Liu" w:date="2023-07-19T12:24:00Z"/>
              </w:rPr>
            </w:pPr>
            <w:del w:id="818" w:author="Fangzheng Liu" w:date="2023-07-19T12:24:00Z">
              <w:r w:rsidDel="00072E88">
                <w:rPr>
                  <w:color w:val="FF0000"/>
                  <w:sz w:val="12"/>
                </w:rPr>
                <w:delText>347</w:delText>
              </w:r>
            </w:del>
          </w:p>
          <w:p w14:paraId="21FDF2A2" w14:textId="6791C33D" w:rsidR="00E009BB" w:rsidDel="00072E88" w:rsidRDefault="00000000">
            <w:pPr>
              <w:spacing w:after="0"/>
              <w:ind w:left="0" w:firstLine="0"/>
              <w:jc w:val="both"/>
              <w:rPr>
                <w:del w:id="819" w:author="Fangzheng Liu" w:date="2023-07-19T12:24:00Z"/>
              </w:rPr>
            </w:pPr>
            <w:del w:id="820" w:author="Fangzheng Liu" w:date="2023-07-19T12:24:00Z">
              <w:r w:rsidDel="00072E88">
                <w:rPr>
                  <w:color w:val="FF0000"/>
                  <w:sz w:val="12"/>
                </w:rPr>
                <w:delText>348</w:delText>
              </w:r>
            </w:del>
          </w:p>
        </w:tc>
      </w:tr>
    </w:tbl>
    <w:p w14:paraId="304E83B2" w14:textId="29523DA6" w:rsidR="00072E88" w:rsidRDefault="00072E88" w:rsidP="00072E88">
      <w:pPr>
        <w:jc w:val="center"/>
        <w:rPr>
          <w:ins w:id="821" w:author="Fangzheng Liu" w:date="2023-07-19T12:25:00Z"/>
          <w:b/>
          <w:bCs/>
          <w:sz w:val="40"/>
          <w:szCs w:val="40"/>
        </w:rPr>
      </w:pPr>
      <w:ins w:id="822" w:author="Fangzheng Liu" w:date="2023-07-19T12:25:00Z">
        <w:r w:rsidRPr="00072E88">
          <w:rPr>
            <w:b/>
            <w:bCs/>
            <w:sz w:val="40"/>
            <w:szCs w:val="40"/>
            <w:rPrChange w:id="823" w:author="Fangzheng Liu" w:date="2023-07-19T12:25:00Z">
              <w:rPr/>
            </w:rPrChange>
          </w:rPr>
          <w:t>PCBPT UIST 023 Demo Floor plan</w:t>
        </w:r>
      </w:ins>
    </w:p>
    <w:p w14:paraId="7CEEC2E7" w14:textId="60A06B80" w:rsidR="00072E88" w:rsidRPr="00072E88" w:rsidRDefault="00072E88" w:rsidP="00072E88">
      <w:pPr>
        <w:jc w:val="center"/>
        <w:rPr>
          <w:ins w:id="824" w:author="Fangzheng Liu" w:date="2023-07-19T12:25:00Z"/>
          <w:sz w:val="32"/>
          <w:szCs w:val="32"/>
          <w:rPrChange w:id="825" w:author="Fangzheng Liu" w:date="2023-07-19T12:25:00Z">
            <w:rPr>
              <w:ins w:id="826" w:author="Fangzheng Liu" w:date="2023-07-19T12:25:00Z"/>
            </w:rPr>
          </w:rPrChange>
        </w:rPr>
      </w:pPr>
      <w:ins w:id="827" w:author="Fangzheng Liu" w:date="2023-07-19T12:25:00Z">
        <w:r w:rsidRPr="00072E88">
          <w:rPr>
            <w:sz w:val="32"/>
            <w:szCs w:val="32"/>
            <w:rPrChange w:id="828" w:author="Fangzheng Liu" w:date="2023-07-19T12:25:00Z">
              <w:rPr>
                <w:b/>
                <w:bCs/>
                <w:sz w:val="40"/>
                <w:szCs w:val="40"/>
              </w:rPr>
            </w:rPrChange>
          </w:rPr>
          <w:t>Fangzheng Liu</w:t>
        </w:r>
      </w:ins>
    </w:p>
    <w:p w14:paraId="3080075E" w14:textId="5DB01371" w:rsidR="006457AB" w:rsidRDefault="00072E88" w:rsidP="00072E88">
      <w:pPr>
        <w:jc w:val="center"/>
        <w:rPr>
          <w:ins w:id="829" w:author="Fangzheng Liu" w:date="2023-07-19T12:29:00Z"/>
        </w:rPr>
      </w:pPr>
      <w:ins w:id="830" w:author="Fangzheng Liu" w:date="2023-07-19T12:32:00Z">
        <w:r w:rsidRPr="00072E88">
          <w:drawing>
            <wp:inline distT="0" distB="0" distL="0" distR="0" wp14:anchorId="46E6B73C" wp14:editId="0E631CA4">
              <wp:extent cx="4495800" cy="3362325"/>
              <wp:effectExtent l="0" t="0" r="0" b="9525"/>
              <wp:docPr id="1335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983" name=""/>
                      <pic:cNvPicPr/>
                    </pic:nvPicPr>
                    <pic:blipFill rotWithShape="1">
                      <a:blip r:embed="rId16"/>
                      <a:srcRect r="22241"/>
                      <a:stretch/>
                    </pic:blipFill>
                    <pic:spPr bwMode="auto">
                      <a:xfrm>
                        <a:off x="0" y="0"/>
                        <a:ext cx="4496427" cy="3362794"/>
                      </a:xfrm>
                      <a:prstGeom prst="rect">
                        <a:avLst/>
                      </a:prstGeom>
                      <a:ln>
                        <a:noFill/>
                      </a:ln>
                      <a:extLst>
                        <a:ext uri="{53640926-AAD7-44D8-BBD7-CCE9431645EC}">
                          <a14:shadowObscured xmlns:a14="http://schemas.microsoft.com/office/drawing/2010/main"/>
                        </a:ext>
                      </a:extLst>
                    </pic:spPr>
                  </pic:pic>
                </a:graphicData>
              </a:graphic>
            </wp:inline>
          </w:drawing>
        </w:r>
      </w:ins>
    </w:p>
    <w:p w14:paraId="3435B067" w14:textId="77777777" w:rsidR="00072E88" w:rsidRPr="00072E88" w:rsidRDefault="00072E88" w:rsidP="00072E88">
      <w:pPr>
        <w:rPr>
          <w:ins w:id="831" w:author="Fangzheng Liu" w:date="2023-07-19T12:30:00Z"/>
          <w:b/>
          <w:bCs/>
          <w:rPrChange w:id="832" w:author="Fangzheng Liu" w:date="2023-07-19T12:30:00Z">
            <w:rPr>
              <w:ins w:id="833" w:author="Fangzheng Liu" w:date="2023-07-19T12:30:00Z"/>
            </w:rPr>
          </w:rPrChange>
        </w:rPr>
      </w:pPr>
    </w:p>
    <w:p w14:paraId="12421EED" w14:textId="5BDBC19B" w:rsidR="00072E88" w:rsidRDefault="00072E88" w:rsidP="00072E88">
      <w:ins w:id="834" w:author="Fangzheng Liu" w:date="2023-07-19T12:30:00Z">
        <w:r w:rsidRPr="00072E88">
          <w:rPr>
            <w:rFonts w:ascii="Arial" w:hAnsi="Arial" w:cs="Arial"/>
            <w:b/>
            <w:bCs/>
            <w:sz w:val="27"/>
            <w:szCs w:val="27"/>
            <w:shd w:val="clear" w:color="auto" w:fill="FFFFFF"/>
            <w:rPrChange w:id="835" w:author="Fangzheng Liu" w:date="2023-07-19T12:30:00Z">
              <w:rPr>
                <w:rFonts w:ascii="Arial" w:hAnsi="Arial" w:cs="Arial"/>
                <w:sz w:val="27"/>
                <w:szCs w:val="27"/>
                <w:shd w:val="clear" w:color="auto" w:fill="FFFFFF"/>
              </w:rPr>
            </w:rPrChange>
          </w:rPr>
          <w:t>- size of the booth</w:t>
        </w:r>
        <w:r w:rsidRPr="00072E88">
          <w:rPr>
            <w:rFonts w:ascii="Arial" w:hAnsi="Arial" w:cs="Arial"/>
            <w:b/>
            <w:bCs/>
            <w:sz w:val="27"/>
            <w:szCs w:val="27"/>
            <w:shd w:val="clear" w:color="auto" w:fill="FFFFFF"/>
            <w:rPrChange w:id="836" w:author="Fangzheng Liu" w:date="2023-07-19T12:30:00Z">
              <w:rPr>
                <w:rFonts w:ascii="Arial" w:hAnsi="Arial" w:cs="Arial"/>
                <w:sz w:val="27"/>
                <w:szCs w:val="27"/>
                <w:shd w:val="clear" w:color="auto" w:fill="FFFFFF"/>
              </w:rPr>
            </w:rPrChange>
          </w:rPr>
          <w:t>:</w:t>
        </w:r>
        <w:r>
          <w:rPr>
            <w:rFonts w:ascii="Arial" w:hAnsi="Arial" w:cs="Arial"/>
            <w:sz w:val="27"/>
            <w:szCs w:val="27"/>
            <w:shd w:val="clear" w:color="auto" w:fill="FFFFFF"/>
          </w:rPr>
          <w:t xml:space="preserve"> &gt; 2m x 1.5m</w:t>
        </w:r>
        <w:r>
          <w:rPr>
            <w:rFonts w:ascii="Arial" w:hAnsi="Arial" w:cs="Arial"/>
            <w:sz w:val="27"/>
            <w:szCs w:val="27"/>
          </w:rPr>
          <w:br/>
        </w:r>
        <w:r w:rsidRPr="00072E88">
          <w:rPr>
            <w:rFonts w:ascii="Arial" w:hAnsi="Arial" w:cs="Arial"/>
            <w:b/>
            <w:bCs/>
            <w:sz w:val="27"/>
            <w:szCs w:val="27"/>
            <w:shd w:val="clear" w:color="auto" w:fill="FFFFFF"/>
            <w:rPrChange w:id="837" w:author="Fangzheng Liu" w:date="2023-07-19T12:30:00Z">
              <w:rPr>
                <w:rFonts w:ascii="Arial" w:hAnsi="Arial" w:cs="Arial"/>
                <w:sz w:val="27"/>
                <w:szCs w:val="27"/>
                <w:shd w:val="clear" w:color="auto" w:fill="FFFFFF"/>
              </w:rPr>
            </w:rPrChange>
          </w:rPr>
          <w:t>- demo hardware components</w:t>
        </w:r>
        <w:r w:rsidRPr="00072E88">
          <w:rPr>
            <w:rFonts w:ascii="Arial" w:hAnsi="Arial" w:cs="Arial"/>
            <w:b/>
            <w:bCs/>
            <w:sz w:val="27"/>
            <w:szCs w:val="27"/>
            <w:shd w:val="clear" w:color="auto" w:fill="FFFFFF"/>
            <w:rPrChange w:id="838" w:author="Fangzheng Liu" w:date="2023-07-19T12:30:00Z">
              <w:rPr>
                <w:rFonts w:ascii="Arial" w:hAnsi="Arial" w:cs="Arial"/>
                <w:sz w:val="27"/>
                <w:szCs w:val="27"/>
                <w:shd w:val="clear" w:color="auto" w:fill="FFFFFF"/>
              </w:rPr>
            </w:rPrChange>
          </w:rPr>
          <w:t>:</w:t>
        </w:r>
        <w:r>
          <w:rPr>
            <w:rFonts w:ascii="Arial" w:hAnsi="Arial" w:cs="Arial"/>
            <w:sz w:val="27"/>
            <w:szCs w:val="27"/>
            <w:shd w:val="clear" w:color="auto" w:fill="FFFFFF"/>
          </w:rPr>
          <w:t xml:space="preserve"> PCBPT machine</w:t>
        </w:r>
      </w:ins>
      <w:ins w:id="839" w:author="Fangzheng Liu" w:date="2023-07-19T12:35:00Z">
        <w:r w:rsidR="003A235A">
          <w:rPr>
            <w:rFonts w:ascii="Arial" w:hAnsi="Arial" w:cs="Arial"/>
            <w:sz w:val="27"/>
            <w:szCs w:val="27"/>
            <w:shd w:val="clear" w:color="auto" w:fill="FFFFFF"/>
          </w:rPr>
          <w:t xml:space="preserve"> (put on table)</w:t>
        </w:r>
      </w:ins>
      <w:ins w:id="840" w:author="Fangzheng Liu" w:date="2023-07-19T12:30:00Z">
        <w:r>
          <w:rPr>
            <w:rFonts w:ascii="Arial" w:hAnsi="Arial" w:cs="Arial"/>
            <w:sz w:val="27"/>
            <w:szCs w:val="27"/>
            <w:shd w:val="clear" w:color="auto" w:fill="FFFFFF"/>
          </w:rPr>
          <w:t>, a monitor</w:t>
        </w:r>
      </w:ins>
      <w:ins w:id="841" w:author="Fangzheng Liu" w:date="2023-07-19T12:35:00Z">
        <w:r w:rsidR="003A235A">
          <w:rPr>
            <w:rFonts w:ascii="Arial" w:hAnsi="Arial" w:cs="Arial"/>
            <w:sz w:val="27"/>
            <w:szCs w:val="27"/>
            <w:shd w:val="clear" w:color="auto" w:fill="FFFFFF"/>
          </w:rPr>
          <w:t xml:space="preserve"> (</w:t>
        </w:r>
      </w:ins>
      <w:proofErr w:type="gramStart"/>
      <w:ins w:id="842" w:author="Fangzheng Liu" w:date="2023-07-19T12:36:00Z">
        <w:r w:rsidR="003A235A">
          <w:rPr>
            <w:rFonts w:ascii="Arial" w:hAnsi="Arial" w:cs="Arial"/>
            <w:sz w:val="27"/>
            <w:szCs w:val="27"/>
            <w:shd w:val="clear" w:color="auto" w:fill="FFFFFF"/>
          </w:rPr>
          <w:t xml:space="preserve">preferred </w:t>
        </w:r>
      </w:ins>
      <w:ins w:id="843" w:author="Fangzheng Liu" w:date="2023-07-19T12:35:00Z">
        <w:r w:rsidR="003A235A">
          <w:rPr>
            <w:rFonts w:ascii="Arial" w:hAnsi="Arial" w:cs="Arial"/>
            <w:sz w:val="27"/>
            <w:szCs w:val="27"/>
            <w:shd w:val="clear" w:color="auto" w:fill="FFFFFF"/>
          </w:rPr>
          <w:t xml:space="preserve"> </w:t>
        </w:r>
      </w:ins>
      <w:ins w:id="844" w:author="Fangzheng Liu" w:date="2023-07-19T12:36:00Z">
        <w:r w:rsidR="003A235A">
          <w:rPr>
            <w:rFonts w:ascii="Arial" w:hAnsi="Arial" w:cs="Arial"/>
            <w:sz w:val="27"/>
            <w:szCs w:val="27"/>
            <w:shd w:val="clear" w:color="auto" w:fill="FFFFFF"/>
          </w:rPr>
          <w:t>27</w:t>
        </w:r>
        <w:proofErr w:type="gramEnd"/>
        <w:r w:rsidR="003A235A">
          <w:rPr>
            <w:rFonts w:ascii="Arial" w:hAnsi="Arial" w:cs="Arial"/>
            <w:sz w:val="27"/>
            <w:szCs w:val="27"/>
            <w:shd w:val="clear" w:color="auto" w:fill="FFFFFF"/>
          </w:rPr>
          <w:t>in, 24in works, too</w:t>
        </w:r>
      </w:ins>
      <w:ins w:id="845" w:author="Fangzheng Liu" w:date="2023-07-19T12:35:00Z">
        <w:r w:rsidR="003A235A">
          <w:rPr>
            <w:rFonts w:ascii="Arial" w:hAnsi="Arial" w:cs="Arial"/>
            <w:sz w:val="27"/>
            <w:szCs w:val="27"/>
            <w:shd w:val="clear" w:color="auto" w:fill="FFFFFF"/>
          </w:rPr>
          <w:t>)</w:t>
        </w:r>
      </w:ins>
      <w:ins w:id="846" w:author="Fangzheng Liu" w:date="2023-07-19T12:30:00Z">
        <w:r>
          <w:rPr>
            <w:rFonts w:ascii="Arial" w:hAnsi="Arial" w:cs="Arial"/>
            <w:sz w:val="27"/>
            <w:szCs w:val="27"/>
            <w:shd w:val="clear" w:color="auto" w:fill="FFFFFF"/>
          </w:rPr>
          <w:t>, a laptop</w:t>
        </w:r>
      </w:ins>
      <w:ins w:id="847" w:author="Fangzheng Liu" w:date="2023-07-19T12:36:00Z">
        <w:r w:rsidR="003A235A">
          <w:rPr>
            <w:rFonts w:ascii="Arial" w:hAnsi="Arial" w:cs="Arial"/>
            <w:sz w:val="27"/>
            <w:szCs w:val="27"/>
            <w:shd w:val="clear" w:color="auto" w:fill="FFFFFF"/>
          </w:rPr>
          <w:t xml:space="preserve"> (brought by myself)</w:t>
        </w:r>
      </w:ins>
      <w:ins w:id="848" w:author="Fangzheng Liu" w:date="2023-07-19T12:30:00Z">
        <w:r>
          <w:rPr>
            <w:rFonts w:ascii="Arial" w:hAnsi="Arial" w:cs="Arial"/>
            <w:sz w:val="27"/>
            <w:szCs w:val="27"/>
          </w:rPr>
          <w:br/>
        </w:r>
        <w:r w:rsidRPr="00072E88">
          <w:rPr>
            <w:rFonts w:ascii="Arial" w:hAnsi="Arial" w:cs="Arial"/>
            <w:b/>
            <w:bCs/>
            <w:sz w:val="27"/>
            <w:szCs w:val="27"/>
            <w:shd w:val="clear" w:color="auto" w:fill="FFFFFF"/>
            <w:rPrChange w:id="849" w:author="Fangzheng Liu" w:date="2023-07-19T12:30:00Z">
              <w:rPr>
                <w:rFonts w:ascii="Arial" w:hAnsi="Arial" w:cs="Arial"/>
                <w:sz w:val="27"/>
                <w:szCs w:val="27"/>
                <w:shd w:val="clear" w:color="auto" w:fill="FFFFFF"/>
              </w:rPr>
            </w:rPrChange>
          </w:rPr>
          <w:t>- numbers of tables</w:t>
        </w:r>
        <w:r w:rsidRPr="00072E88">
          <w:rPr>
            <w:rFonts w:ascii="Arial" w:hAnsi="Arial" w:cs="Arial"/>
            <w:b/>
            <w:bCs/>
            <w:sz w:val="27"/>
            <w:szCs w:val="27"/>
            <w:shd w:val="clear" w:color="auto" w:fill="FFFFFF"/>
            <w:rPrChange w:id="850" w:author="Fangzheng Liu" w:date="2023-07-19T12:30:00Z">
              <w:rPr>
                <w:rFonts w:ascii="Arial" w:hAnsi="Arial" w:cs="Arial"/>
                <w:sz w:val="27"/>
                <w:szCs w:val="27"/>
                <w:shd w:val="clear" w:color="auto" w:fill="FFFFFF"/>
              </w:rPr>
            </w:rPrChange>
          </w:rPr>
          <w:t>:</w:t>
        </w:r>
        <w:r>
          <w:rPr>
            <w:rFonts w:ascii="Arial" w:hAnsi="Arial" w:cs="Arial"/>
            <w:sz w:val="27"/>
            <w:szCs w:val="27"/>
            <w:shd w:val="clear" w:color="auto" w:fill="FFFFFF"/>
          </w:rPr>
          <w:t xml:space="preserve"> 1</w:t>
        </w:r>
        <w:r>
          <w:rPr>
            <w:rFonts w:ascii="Arial" w:hAnsi="Arial" w:cs="Arial"/>
            <w:sz w:val="27"/>
            <w:szCs w:val="27"/>
          </w:rPr>
          <w:br/>
        </w:r>
        <w:r w:rsidRPr="00072E88">
          <w:rPr>
            <w:rFonts w:ascii="Arial" w:hAnsi="Arial" w:cs="Arial"/>
            <w:b/>
            <w:bCs/>
            <w:sz w:val="27"/>
            <w:szCs w:val="27"/>
            <w:shd w:val="clear" w:color="auto" w:fill="FFFFFF"/>
            <w:rPrChange w:id="851" w:author="Fangzheng Liu" w:date="2023-07-19T12:30:00Z">
              <w:rPr>
                <w:rFonts w:ascii="Arial" w:hAnsi="Arial" w:cs="Arial"/>
                <w:sz w:val="27"/>
                <w:szCs w:val="27"/>
                <w:shd w:val="clear" w:color="auto" w:fill="FFFFFF"/>
              </w:rPr>
            </w:rPrChange>
          </w:rPr>
          <w:t>- chairs</w:t>
        </w:r>
        <w:r w:rsidRPr="00072E88">
          <w:rPr>
            <w:rFonts w:ascii="Arial" w:hAnsi="Arial" w:cs="Arial"/>
            <w:b/>
            <w:bCs/>
            <w:sz w:val="27"/>
            <w:szCs w:val="27"/>
            <w:shd w:val="clear" w:color="auto" w:fill="FFFFFF"/>
            <w:rPrChange w:id="852" w:author="Fangzheng Liu" w:date="2023-07-19T12:30:00Z">
              <w:rPr>
                <w:rFonts w:ascii="Arial" w:hAnsi="Arial" w:cs="Arial"/>
                <w:sz w:val="27"/>
                <w:szCs w:val="27"/>
                <w:shd w:val="clear" w:color="auto" w:fill="FFFFFF"/>
              </w:rPr>
            </w:rPrChange>
          </w:rPr>
          <w:t>:</w:t>
        </w:r>
        <w:r>
          <w:rPr>
            <w:rFonts w:ascii="Arial" w:hAnsi="Arial" w:cs="Arial"/>
            <w:sz w:val="27"/>
            <w:szCs w:val="27"/>
            <w:shd w:val="clear" w:color="auto" w:fill="FFFFFF"/>
          </w:rPr>
          <w:t xml:space="preserve"> 1</w:t>
        </w:r>
        <w:r>
          <w:rPr>
            <w:rFonts w:ascii="Arial" w:hAnsi="Arial" w:cs="Arial"/>
            <w:sz w:val="27"/>
            <w:szCs w:val="27"/>
          </w:rPr>
          <w:br/>
        </w:r>
        <w:r w:rsidRPr="00072E88">
          <w:rPr>
            <w:rFonts w:ascii="Arial" w:hAnsi="Arial" w:cs="Arial"/>
            <w:b/>
            <w:bCs/>
            <w:sz w:val="27"/>
            <w:szCs w:val="27"/>
            <w:shd w:val="clear" w:color="auto" w:fill="FFFFFF"/>
            <w:rPrChange w:id="853" w:author="Fangzheng Liu" w:date="2023-07-19T12:31:00Z">
              <w:rPr>
                <w:rFonts w:ascii="Arial" w:hAnsi="Arial" w:cs="Arial"/>
                <w:sz w:val="27"/>
                <w:szCs w:val="27"/>
                <w:shd w:val="clear" w:color="auto" w:fill="FFFFFF"/>
              </w:rPr>
            </w:rPrChange>
          </w:rPr>
          <w:t>- light or dark environment required</w:t>
        </w:r>
        <w:r w:rsidRPr="00072E88">
          <w:rPr>
            <w:rFonts w:ascii="Arial" w:hAnsi="Arial" w:cs="Arial"/>
            <w:b/>
            <w:bCs/>
            <w:sz w:val="27"/>
            <w:szCs w:val="27"/>
            <w:shd w:val="clear" w:color="auto" w:fill="FFFFFF"/>
            <w:rPrChange w:id="854" w:author="Fangzheng Liu" w:date="2023-07-19T12:31:00Z">
              <w:rPr>
                <w:rFonts w:ascii="Arial" w:hAnsi="Arial" w:cs="Arial"/>
                <w:sz w:val="27"/>
                <w:szCs w:val="27"/>
                <w:shd w:val="clear" w:color="auto" w:fill="FFFFFF"/>
              </w:rPr>
            </w:rPrChange>
          </w:rPr>
          <w:t>:</w:t>
        </w:r>
        <w:r>
          <w:rPr>
            <w:rFonts w:ascii="Arial" w:hAnsi="Arial" w:cs="Arial"/>
            <w:sz w:val="27"/>
            <w:szCs w:val="27"/>
            <w:shd w:val="clear" w:color="auto" w:fill="FFFFFF"/>
          </w:rPr>
          <w:t xml:space="preserve"> light environment</w:t>
        </w:r>
        <w:r>
          <w:rPr>
            <w:rFonts w:ascii="Arial" w:hAnsi="Arial" w:cs="Arial"/>
            <w:sz w:val="27"/>
            <w:szCs w:val="27"/>
          </w:rPr>
          <w:br/>
        </w:r>
        <w:r w:rsidRPr="00072E88">
          <w:rPr>
            <w:rFonts w:ascii="Arial" w:hAnsi="Arial" w:cs="Arial"/>
            <w:b/>
            <w:bCs/>
            <w:sz w:val="27"/>
            <w:szCs w:val="27"/>
            <w:shd w:val="clear" w:color="auto" w:fill="FFFFFF"/>
            <w:rPrChange w:id="855" w:author="Fangzheng Liu" w:date="2023-07-19T12:31:00Z">
              <w:rPr>
                <w:rFonts w:ascii="Arial" w:hAnsi="Arial" w:cs="Arial"/>
                <w:sz w:val="27"/>
                <w:szCs w:val="27"/>
                <w:shd w:val="clear" w:color="auto" w:fill="FFFFFF"/>
              </w:rPr>
            </w:rPrChange>
          </w:rPr>
          <w:t>- power requirements</w:t>
        </w:r>
      </w:ins>
      <w:ins w:id="856" w:author="Fangzheng Liu" w:date="2023-07-19T12:32:00Z">
        <w:r>
          <w:rPr>
            <w:rFonts w:ascii="Arial" w:hAnsi="Arial" w:cs="Arial"/>
            <w:b/>
            <w:bCs/>
            <w:sz w:val="27"/>
            <w:szCs w:val="27"/>
            <w:shd w:val="clear" w:color="auto" w:fill="FFFFFF"/>
          </w:rPr>
          <w:t xml:space="preserve">: </w:t>
        </w:r>
      </w:ins>
      <w:ins w:id="857" w:author="Fangzheng Liu" w:date="2023-07-19T12:33:00Z">
        <w:r w:rsidRPr="00072E88">
          <w:rPr>
            <w:rFonts w:ascii="Arial" w:hAnsi="Arial" w:cs="Arial"/>
            <w:sz w:val="27"/>
            <w:szCs w:val="27"/>
            <w:shd w:val="clear" w:color="auto" w:fill="FFFFFF"/>
            <w:rPrChange w:id="858" w:author="Fangzheng Liu" w:date="2023-07-19T12:33:00Z">
              <w:rPr>
                <w:rFonts w:ascii="Arial" w:hAnsi="Arial" w:cs="Arial"/>
                <w:b/>
                <w:bCs/>
                <w:sz w:val="27"/>
                <w:szCs w:val="27"/>
                <w:shd w:val="clear" w:color="auto" w:fill="FFFFFF"/>
              </w:rPr>
            </w:rPrChange>
          </w:rPr>
          <w:t>an power e</w:t>
        </w:r>
        <w:r w:rsidRPr="00072E88">
          <w:rPr>
            <w:rFonts w:ascii="Arial" w:hAnsi="Arial" w:cs="Arial"/>
            <w:sz w:val="27"/>
            <w:szCs w:val="27"/>
            <w:shd w:val="clear" w:color="auto" w:fill="FFFFFF"/>
          </w:rPr>
          <w:t xml:space="preserve">xtension </w:t>
        </w:r>
        <w:r w:rsidRPr="00072E88">
          <w:rPr>
            <w:rFonts w:ascii="Arial" w:hAnsi="Arial" w:cs="Arial"/>
            <w:sz w:val="27"/>
            <w:szCs w:val="27"/>
            <w:shd w:val="clear" w:color="auto" w:fill="FFFFFF"/>
          </w:rPr>
          <w:t>c</w:t>
        </w:r>
        <w:r w:rsidRPr="00072E88">
          <w:rPr>
            <w:rFonts w:ascii="Arial" w:hAnsi="Arial" w:cs="Arial"/>
            <w:sz w:val="27"/>
            <w:szCs w:val="27"/>
            <w:shd w:val="clear" w:color="auto" w:fill="FFFFFF"/>
          </w:rPr>
          <w:t xml:space="preserve">ord </w:t>
        </w:r>
        <w:r w:rsidRPr="00072E88">
          <w:rPr>
            <w:rFonts w:ascii="Arial" w:hAnsi="Arial" w:cs="Arial"/>
            <w:sz w:val="27"/>
            <w:szCs w:val="27"/>
            <w:shd w:val="clear" w:color="auto" w:fill="FFFFFF"/>
          </w:rPr>
          <w:t>w</w:t>
        </w:r>
        <w:r w:rsidRPr="00072E88">
          <w:rPr>
            <w:rFonts w:ascii="Arial" w:hAnsi="Arial" w:cs="Arial"/>
            <w:sz w:val="27"/>
            <w:szCs w:val="27"/>
            <w:shd w:val="clear" w:color="auto" w:fill="FFFFFF"/>
          </w:rPr>
          <w:t xml:space="preserve">ith </w:t>
        </w:r>
        <w:r w:rsidRPr="00072E88">
          <w:rPr>
            <w:rFonts w:ascii="Arial" w:hAnsi="Arial" w:cs="Arial"/>
            <w:sz w:val="27"/>
            <w:szCs w:val="27"/>
            <w:shd w:val="clear" w:color="auto" w:fill="FFFFFF"/>
          </w:rPr>
          <w:t>at least 2</w:t>
        </w:r>
        <w:r w:rsidRPr="00072E88">
          <w:rPr>
            <w:rFonts w:ascii="Arial" w:hAnsi="Arial" w:cs="Arial"/>
            <w:sz w:val="27"/>
            <w:szCs w:val="27"/>
            <w:shd w:val="clear" w:color="auto" w:fill="FFFFFF"/>
          </w:rPr>
          <w:t xml:space="preserve"> </w:t>
        </w:r>
        <w:r w:rsidRPr="00072E88">
          <w:rPr>
            <w:rFonts w:ascii="Arial" w:hAnsi="Arial" w:cs="Arial"/>
            <w:sz w:val="27"/>
            <w:szCs w:val="27"/>
            <w:shd w:val="clear" w:color="auto" w:fill="FFFFFF"/>
          </w:rPr>
          <w:t>o</w:t>
        </w:r>
        <w:r w:rsidRPr="00072E88">
          <w:rPr>
            <w:rFonts w:ascii="Arial" w:hAnsi="Arial" w:cs="Arial"/>
            <w:sz w:val="27"/>
            <w:szCs w:val="27"/>
            <w:shd w:val="clear" w:color="auto" w:fill="FFFFFF"/>
          </w:rPr>
          <w:t>utlets</w:t>
        </w:r>
      </w:ins>
      <w:ins w:id="859" w:author="Fangzheng Liu" w:date="2023-07-19T12:30:00Z">
        <w:r>
          <w:rPr>
            <w:rFonts w:ascii="Arial" w:hAnsi="Arial" w:cs="Arial"/>
            <w:sz w:val="27"/>
            <w:szCs w:val="27"/>
          </w:rPr>
          <w:br/>
        </w:r>
        <w:r w:rsidRPr="00072E88">
          <w:rPr>
            <w:rFonts w:ascii="Arial" w:hAnsi="Arial" w:cs="Arial"/>
            <w:b/>
            <w:bCs/>
            <w:sz w:val="27"/>
            <w:szCs w:val="27"/>
            <w:shd w:val="clear" w:color="auto" w:fill="FFFFFF"/>
            <w:rPrChange w:id="860" w:author="Fangzheng Liu" w:date="2023-07-19T12:31:00Z">
              <w:rPr>
                <w:rFonts w:ascii="Arial" w:hAnsi="Arial" w:cs="Arial"/>
                <w:sz w:val="27"/>
                <w:szCs w:val="27"/>
                <w:shd w:val="clear" w:color="auto" w:fill="FFFFFF"/>
              </w:rPr>
            </w:rPrChange>
          </w:rPr>
          <w:t>- VR setup</w:t>
        </w:r>
      </w:ins>
      <w:ins w:id="861" w:author="Fangzheng Liu" w:date="2023-07-19T12:33:00Z">
        <w:r>
          <w:rPr>
            <w:rFonts w:ascii="Arial" w:hAnsi="Arial" w:cs="Arial"/>
            <w:b/>
            <w:bCs/>
            <w:sz w:val="27"/>
            <w:szCs w:val="27"/>
            <w:shd w:val="clear" w:color="auto" w:fill="FFFFFF"/>
          </w:rPr>
          <w:t xml:space="preserve">: </w:t>
        </w:r>
        <w:r w:rsidRPr="00072E88">
          <w:rPr>
            <w:rFonts w:ascii="Arial" w:hAnsi="Arial" w:cs="Arial"/>
            <w:sz w:val="27"/>
            <w:szCs w:val="27"/>
            <w:shd w:val="clear" w:color="auto" w:fill="FFFFFF"/>
            <w:rPrChange w:id="862" w:author="Fangzheng Liu" w:date="2023-07-19T12:33:00Z">
              <w:rPr>
                <w:rFonts w:ascii="Arial" w:hAnsi="Arial" w:cs="Arial"/>
                <w:b/>
                <w:bCs/>
                <w:sz w:val="27"/>
                <w:szCs w:val="27"/>
                <w:shd w:val="clear" w:color="auto" w:fill="FFFFFF"/>
              </w:rPr>
            </w:rPrChange>
          </w:rPr>
          <w:t>None</w:t>
        </w:r>
      </w:ins>
      <w:ins w:id="863" w:author="Fangzheng Liu" w:date="2023-07-19T12:30:00Z">
        <w:r>
          <w:rPr>
            <w:rFonts w:ascii="Arial" w:hAnsi="Arial" w:cs="Arial"/>
            <w:sz w:val="27"/>
            <w:szCs w:val="27"/>
          </w:rPr>
          <w:br/>
        </w:r>
        <w:r w:rsidRPr="00072E88">
          <w:rPr>
            <w:rFonts w:ascii="Arial" w:hAnsi="Arial" w:cs="Arial"/>
            <w:b/>
            <w:bCs/>
            <w:sz w:val="27"/>
            <w:szCs w:val="27"/>
            <w:shd w:val="clear" w:color="auto" w:fill="FFFFFF"/>
            <w:rPrChange w:id="864" w:author="Fangzheng Liu" w:date="2023-07-19T12:31:00Z">
              <w:rPr>
                <w:rFonts w:ascii="Arial" w:hAnsi="Arial" w:cs="Arial"/>
                <w:sz w:val="27"/>
                <w:szCs w:val="27"/>
                <w:shd w:val="clear" w:color="auto" w:fill="FFFFFF"/>
              </w:rPr>
            </w:rPrChange>
          </w:rPr>
          <w:t>- poster stand (recommended)</w:t>
        </w:r>
      </w:ins>
      <w:ins w:id="865" w:author="Fangzheng Liu" w:date="2023-07-19T12:33:00Z">
        <w:r>
          <w:rPr>
            <w:rFonts w:ascii="Arial" w:hAnsi="Arial" w:cs="Arial"/>
            <w:b/>
            <w:bCs/>
            <w:sz w:val="27"/>
            <w:szCs w:val="27"/>
            <w:shd w:val="clear" w:color="auto" w:fill="FFFFFF"/>
          </w:rPr>
          <w:t xml:space="preserve">: </w:t>
        </w:r>
        <w:r w:rsidRPr="00072E88">
          <w:rPr>
            <w:rFonts w:ascii="Arial" w:hAnsi="Arial" w:cs="Arial"/>
            <w:sz w:val="27"/>
            <w:szCs w:val="27"/>
            <w:shd w:val="clear" w:color="auto" w:fill="FFFFFF"/>
            <w:rPrChange w:id="866" w:author="Fangzheng Liu" w:date="2023-07-19T12:33:00Z">
              <w:rPr>
                <w:rFonts w:ascii="Arial" w:hAnsi="Arial" w:cs="Arial"/>
                <w:b/>
                <w:bCs/>
                <w:sz w:val="27"/>
                <w:szCs w:val="27"/>
                <w:shd w:val="clear" w:color="auto" w:fill="FFFFFF"/>
              </w:rPr>
            </w:rPrChange>
          </w:rPr>
          <w:t>yes</w:t>
        </w:r>
      </w:ins>
      <w:ins w:id="867" w:author="Fangzheng Liu" w:date="2023-07-19T12:30:00Z">
        <w:r>
          <w:rPr>
            <w:rFonts w:ascii="Arial" w:hAnsi="Arial" w:cs="Arial"/>
            <w:sz w:val="27"/>
            <w:szCs w:val="27"/>
          </w:rPr>
          <w:br/>
        </w:r>
        <w:r w:rsidRPr="00072E88">
          <w:rPr>
            <w:rFonts w:ascii="Arial" w:hAnsi="Arial" w:cs="Arial"/>
            <w:b/>
            <w:bCs/>
            <w:sz w:val="27"/>
            <w:szCs w:val="27"/>
            <w:shd w:val="clear" w:color="auto" w:fill="FFFFFF"/>
            <w:rPrChange w:id="868" w:author="Fangzheng Liu" w:date="2023-07-19T12:31:00Z">
              <w:rPr>
                <w:rFonts w:ascii="Arial" w:hAnsi="Arial" w:cs="Arial"/>
                <w:sz w:val="27"/>
                <w:szCs w:val="27"/>
                <w:shd w:val="clear" w:color="auto" w:fill="FFFFFF"/>
              </w:rPr>
            </w:rPrChange>
          </w:rPr>
          <w:t>- any other equipment or relevant detail</w:t>
        </w:r>
      </w:ins>
      <w:ins w:id="869" w:author="Fangzheng Liu" w:date="2023-07-19T12:33:00Z">
        <w:r>
          <w:rPr>
            <w:rFonts w:ascii="Arial" w:hAnsi="Arial" w:cs="Arial"/>
            <w:b/>
            <w:bCs/>
            <w:sz w:val="27"/>
            <w:szCs w:val="27"/>
            <w:shd w:val="clear" w:color="auto" w:fill="FFFFFF"/>
          </w:rPr>
          <w:t xml:space="preserve">: </w:t>
        </w:r>
        <w:r w:rsidRPr="00072E88">
          <w:rPr>
            <w:rFonts w:ascii="Arial" w:hAnsi="Arial" w:cs="Arial"/>
            <w:sz w:val="27"/>
            <w:szCs w:val="27"/>
            <w:shd w:val="clear" w:color="auto" w:fill="FFFFFF"/>
            <w:rPrChange w:id="870" w:author="Fangzheng Liu" w:date="2023-07-19T12:34:00Z">
              <w:rPr>
                <w:rFonts w:ascii="Arial" w:hAnsi="Arial" w:cs="Arial"/>
                <w:b/>
                <w:bCs/>
                <w:sz w:val="27"/>
                <w:szCs w:val="27"/>
                <w:shd w:val="clear" w:color="auto" w:fill="FFFFFF"/>
              </w:rPr>
            </w:rPrChange>
          </w:rPr>
          <w:t>n</w:t>
        </w:r>
      </w:ins>
      <w:ins w:id="871" w:author="Fangzheng Liu" w:date="2023-07-19T12:34:00Z">
        <w:r w:rsidRPr="00072E88">
          <w:rPr>
            <w:rFonts w:ascii="Arial" w:hAnsi="Arial" w:cs="Arial"/>
            <w:sz w:val="27"/>
            <w:szCs w:val="27"/>
            <w:shd w:val="clear" w:color="auto" w:fill="FFFFFF"/>
            <w:rPrChange w:id="872" w:author="Fangzheng Liu" w:date="2023-07-19T12:34:00Z">
              <w:rPr>
                <w:rFonts w:ascii="Arial" w:hAnsi="Arial" w:cs="Arial"/>
                <w:b/>
                <w:bCs/>
                <w:sz w:val="27"/>
                <w:szCs w:val="27"/>
                <w:shd w:val="clear" w:color="auto" w:fill="FFFFFF"/>
              </w:rPr>
            </w:rPrChange>
          </w:rPr>
          <w:t>one</w:t>
        </w:r>
      </w:ins>
    </w:p>
    <w:sectPr w:rsidR="00072E88">
      <w:footerReference w:type="even" r:id="rId17"/>
      <w:footerReference w:type="default" r:id="rId18"/>
      <w:footerReference w:type="first" r:id="rId19"/>
      <w:pgSz w:w="12240" w:h="15840"/>
      <w:pgMar w:top="1251" w:right="511" w:bottom="1460" w:left="555" w:header="720" w:footer="142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5" w:author="Joseph A Paradiso" w:date="2023-07-19T00:27:00Z" w:initials="JP">
    <w:p w14:paraId="1DE5E9AF" w14:textId="77777777" w:rsidR="00790E51" w:rsidRDefault="00790E51" w:rsidP="00C114CD">
      <w:r>
        <w:rPr>
          <w:rStyle w:val="CommentReference"/>
        </w:rPr>
        <w:annotationRef/>
      </w:r>
      <w:r>
        <w:rPr>
          <w:sz w:val="20"/>
          <w:szCs w:val="20"/>
        </w:rPr>
        <w:t>Desktop is a loaded word.</w:t>
      </w:r>
    </w:p>
  </w:comment>
  <w:comment w:id="614" w:author="Joseph A Paradiso" w:date="2023-07-19T00:45:00Z" w:initials="JP">
    <w:p w14:paraId="56653492" w14:textId="77777777" w:rsidR="00B324D5" w:rsidRDefault="00B324D5" w:rsidP="00D57059">
      <w:r>
        <w:rPr>
          <w:rStyle w:val="CommentReference"/>
        </w:rPr>
        <w:annotationRef/>
      </w:r>
      <w:r>
        <w:rPr>
          <w:sz w:val="20"/>
          <w:szCs w:val="20"/>
        </w:rPr>
        <w:t>FZ, can you suggest some enhancements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E5E9AF" w15:done="0"/>
  <w15:commentEx w15:paraId="566534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1AC89" w16cex:dateUtc="2023-07-19T04:27:00Z"/>
  <w16cex:commentExtensible w16cex:durableId="2861B0C4" w16cex:dateUtc="2023-07-19T0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E5E9AF" w16cid:durableId="2861AC89"/>
  <w16cid:commentId w16cid:paraId="56653492" w16cid:durableId="2861B0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2556A" w14:textId="77777777" w:rsidR="006E00D0" w:rsidRDefault="006E00D0">
      <w:pPr>
        <w:spacing w:after="0" w:line="240" w:lineRule="auto"/>
      </w:pPr>
      <w:r>
        <w:separator/>
      </w:r>
    </w:p>
  </w:endnote>
  <w:endnote w:type="continuationSeparator" w:id="0">
    <w:p w14:paraId="41D7E649" w14:textId="77777777" w:rsidR="006E00D0" w:rsidRDefault="006E0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643B" w14:textId="77777777" w:rsidR="00E009BB" w:rsidRDefault="00000000">
    <w:pPr>
      <w:spacing w:after="0"/>
      <w:ind w:left="0" w:right="48" w:firstLine="0"/>
      <w:jc w:val="center"/>
    </w:pPr>
    <w:r>
      <w:fldChar w:fldCharType="begin"/>
    </w:r>
    <w:r>
      <w:instrText xml:space="preserve"> PAGE   \* MERGEFORMAT </w:instrText>
    </w:r>
    <w:r>
      <w:fldChar w:fldCharType="separate"/>
    </w:r>
    <w:r>
      <w:rPr>
        <w:sz w:val="14"/>
      </w:rPr>
      <w:t>1</w:t>
    </w:r>
    <w:r>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3201A" w14:textId="77777777" w:rsidR="00E009BB" w:rsidRDefault="00000000">
    <w:pPr>
      <w:spacing w:after="0"/>
      <w:ind w:left="0" w:right="48" w:firstLine="0"/>
      <w:jc w:val="center"/>
    </w:pPr>
    <w:r>
      <w:fldChar w:fldCharType="begin"/>
    </w:r>
    <w:r>
      <w:instrText xml:space="preserve"> PAGE   \* MERGEFORMAT </w:instrText>
    </w:r>
    <w:r>
      <w:fldChar w:fldCharType="separate"/>
    </w:r>
    <w:r>
      <w:rPr>
        <w:sz w:val="14"/>
      </w:rPr>
      <w:t>1</w:t>
    </w:r>
    <w:r>
      <w:rPr>
        <w:sz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A05F8" w14:textId="77777777" w:rsidR="00E009BB" w:rsidRDefault="00000000">
    <w:pPr>
      <w:spacing w:after="0"/>
      <w:ind w:left="0" w:right="48" w:firstLine="0"/>
      <w:jc w:val="center"/>
    </w:pPr>
    <w:r>
      <w:fldChar w:fldCharType="begin"/>
    </w:r>
    <w:r>
      <w:instrText xml:space="preserve"> PAGE   \* MERGEFORMAT </w:instrText>
    </w:r>
    <w:r>
      <w:fldChar w:fldCharType="separate"/>
    </w:r>
    <w:r>
      <w:rPr>
        <w:sz w:val="14"/>
      </w:rPr>
      <w:t>1</w:t>
    </w:r>
    <w:r>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E08B2" w14:textId="77777777" w:rsidR="006E00D0" w:rsidRDefault="006E00D0">
      <w:pPr>
        <w:spacing w:after="0" w:line="240" w:lineRule="auto"/>
      </w:pPr>
      <w:r>
        <w:separator/>
      </w:r>
    </w:p>
  </w:footnote>
  <w:footnote w:type="continuationSeparator" w:id="0">
    <w:p w14:paraId="7E787F21" w14:textId="77777777" w:rsidR="006E00D0" w:rsidRDefault="006E0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F1D"/>
    <w:multiLevelType w:val="hybridMultilevel"/>
    <w:tmpl w:val="0DE8D128"/>
    <w:lvl w:ilvl="0" w:tplc="75B2C9B0">
      <w:start w:val="117"/>
      <w:numFmt w:val="decimal"/>
      <w:pStyle w:val="Heading1"/>
      <w:lvlText w:val="%1"/>
      <w:lvlJc w:val="left"/>
      <w:pPr>
        <w:ind w:left="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1" w:tplc="F0383C80">
      <w:start w:val="1"/>
      <w:numFmt w:val="lowerLetter"/>
      <w:lvlText w:val="%2"/>
      <w:lvlJc w:val="left"/>
      <w:pPr>
        <w:ind w:left="108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2" w:tplc="6BAE901E">
      <w:start w:val="1"/>
      <w:numFmt w:val="lowerRoman"/>
      <w:lvlText w:val="%3"/>
      <w:lvlJc w:val="left"/>
      <w:pPr>
        <w:ind w:left="180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3" w:tplc="68D05ECE">
      <w:start w:val="1"/>
      <w:numFmt w:val="decimal"/>
      <w:lvlText w:val="%4"/>
      <w:lvlJc w:val="left"/>
      <w:pPr>
        <w:ind w:left="252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4" w:tplc="7C3CA388">
      <w:start w:val="1"/>
      <w:numFmt w:val="lowerLetter"/>
      <w:lvlText w:val="%5"/>
      <w:lvlJc w:val="left"/>
      <w:pPr>
        <w:ind w:left="324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5" w:tplc="1B6E9EEA">
      <w:start w:val="1"/>
      <w:numFmt w:val="lowerRoman"/>
      <w:lvlText w:val="%6"/>
      <w:lvlJc w:val="left"/>
      <w:pPr>
        <w:ind w:left="396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6" w:tplc="FCFE51EE">
      <w:start w:val="1"/>
      <w:numFmt w:val="decimal"/>
      <w:lvlText w:val="%7"/>
      <w:lvlJc w:val="left"/>
      <w:pPr>
        <w:ind w:left="468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7" w:tplc="6F6AC3EE">
      <w:start w:val="1"/>
      <w:numFmt w:val="lowerLetter"/>
      <w:lvlText w:val="%8"/>
      <w:lvlJc w:val="left"/>
      <w:pPr>
        <w:ind w:left="540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8" w:tplc="22103FF2">
      <w:start w:val="1"/>
      <w:numFmt w:val="lowerRoman"/>
      <w:lvlText w:val="%9"/>
      <w:lvlJc w:val="left"/>
      <w:pPr>
        <w:ind w:left="612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abstractNum>
  <w:abstractNum w:abstractNumId="1" w15:restartNumberingAfterBreak="0">
    <w:nsid w:val="257A6088"/>
    <w:multiLevelType w:val="hybridMultilevel"/>
    <w:tmpl w:val="11B8401A"/>
    <w:lvl w:ilvl="0" w:tplc="AC8CE7E2">
      <w:start w:val="287"/>
      <w:numFmt w:val="decimal"/>
      <w:lvlText w:val="%1"/>
      <w:lvlJc w:val="left"/>
      <w:pPr>
        <w:ind w:left="518"/>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1" w:tplc="6BFAB8BC">
      <w:start w:val="1"/>
      <w:numFmt w:val="lowerLetter"/>
      <w:lvlText w:val="%2"/>
      <w:lvlJc w:val="left"/>
      <w:pPr>
        <w:ind w:left="108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2" w:tplc="B302DD7C">
      <w:start w:val="1"/>
      <w:numFmt w:val="lowerRoman"/>
      <w:lvlText w:val="%3"/>
      <w:lvlJc w:val="left"/>
      <w:pPr>
        <w:ind w:left="180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3" w:tplc="5C4681EA">
      <w:start w:val="1"/>
      <w:numFmt w:val="decimal"/>
      <w:lvlText w:val="%4"/>
      <w:lvlJc w:val="left"/>
      <w:pPr>
        <w:ind w:left="252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4" w:tplc="6812E094">
      <w:start w:val="1"/>
      <w:numFmt w:val="lowerLetter"/>
      <w:lvlText w:val="%5"/>
      <w:lvlJc w:val="left"/>
      <w:pPr>
        <w:ind w:left="324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5" w:tplc="484AA8E4">
      <w:start w:val="1"/>
      <w:numFmt w:val="lowerRoman"/>
      <w:lvlText w:val="%6"/>
      <w:lvlJc w:val="left"/>
      <w:pPr>
        <w:ind w:left="396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6" w:tplc="C4F22364">
      <w:start w:val="1"/>
      <w:numFmt w:val="decimal"/>
      <w:lvlText w:val="%7"/>
      <w:lvlJc w:val="left"/>
      <w:pPr>
        <w:ind w:left="468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7" w:tplc="0254CF6C">
      <w:start w:val="1"/>
      <w:numFmt w:val="lowerLetter"/>
      <w:lvlText w:val="%8"/>
      <w:lvlJc w:val="left"/>
      <w:pPr>
        <w:ind w:left="540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8" w:tplc="ECF28EF0">
      <w:start w:val="1"/>
      <w:numFmt w:val="lowerRoman"/>
      <w:lvlText w:val="%9"/>
      <w:lvlJc w:val="left"/>
      <w:pPr>
        <w:ind w:left="612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abstractNum>
  <w:abstractNum w:abstractNumId="2" w15:restartNumberingAfterBreak="0">
    <w:nsid w:val="31971FC2"/>
    <w:multiLevelType w:val="hybridMultilevel"/>
    <w:tmpl w:val="11704E74"/>
    <w:lvl w:ilvl="0" w:tplc="0A8E44DE">
      <w:start w:val="3"/>
      <w:numFmt w:val="decimal"/>
      <w:lvlText w:val="%1"/>
      <w:lvlJc w:val="left"/>
      <w:pPr>
        <w:ind w:left="3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8AE8A0">
      <w:start w:val="1"/>
      <w:numFmt w:val="lowerLetter"/>
      <w:lvlText w:val="%2"/>
      <w:lvlJc w:val="left"/>
      <w:pPr>
        <w:ind w:left="10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2A1610">
      <w:start w:val="1"/>
      <w:numFmt w:val="lowerRoman"/>
      <w:lvlText w:val="%3"/>
      <w:lvlJc w:val="left"/>
      <w:pPr>
        <w:ind w:left="18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C43DF8">
      <w:start w:val="1"/>
      <w:numFmt w:val="decimal"/>
      <w:lvlText w:val="%4"/>
      <w:lvlJc w:val="left"/>
      <w:pPr>
        <w:ind w:left="2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6A3F08">
      <w:start w:val="1"/>
      <w:numFmt w:val="lowerLetter"/>
      <w:lvlText w:val="%5"/>
      <w:lvlJc w:val="left"/>
      <w:pPr>
        <w:ind w:left="32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C27AA0">
      <w:start w:val="1"/>
      <w:numFmt w:val="lowerRoman"/>
      <w:lvlText w:val="%6"/>
      <w:lvlJc w:val="left"/>
      <w:pPr>
        <w:ind w:left="39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8A7A90">
      <w:start w:val="1"/>
      <w:numFmt w:val="decimal"/>
      <w:lvlText w:val="%7"/>
      <w:lvlJc w:val="left"/>
      <w:pPr>
        <w:ind w:left="4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7A63D6">
      <w:start w:val="1"/>
      <w:numFmt w:val="lowerLetter"/>
      <w:lvlText w:val="%8"/>
      <w:lvlJc w:val="left"/>
      <w:pPr>
        <w:ind w:left="54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CC64C0">
      <w:start w:val="1"/>
      <w:numFmt w:val="lowerRoman"/>
      <w:lvlText w:val="%9"/>
      <w:lvlJc w:val="left"/>
      <w:pPr>
        <w:ind w:left="6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2DA1EE6"/>
    <w:multiLevelType w:val="hybridMultilevel"/>
    <w:tmpl w:val="2C762B38"/>
    <w:lvl w:ilvl="0" w:tplc="7C1CD472">
      <w:start w:val="118"/>
      <w:numFmt w:val="decimal"/>
      <w:lvlText w:val="%1"/>
      <w:lvlJc w:val="left"/>
      <w:pPr>
        <w:ind w:left="72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1" w:tplc="A8380B2A">
      <w:start w:val="1"/>
      <w:numFmt w:val="lowerLetter"/>
      <w:lvlText w:val="%2"/>
      <w:lvlJc w:val="left"/>
      <w:pPr>
        <w:ind w:left="108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2" w:tplc="B49EC99A">
      <w:start w:val="1"/>
      <w:numFmt w:val="lowerRoman"/>
      <w:lvlText w:val="%3"/>
      <w:lvlJc w:val="left"/>
      <w:pPr>
        <w:ind w:left="180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3" w:tplc="CBF86FF2">
      <w:start w:val="1"/>
      <w:numFmt w:val="decimal"/>
      <w:lvlText w:val="%4"/>
      <w:lvlJc w:val="left"/>
      <w:pPr>
        <w:ind w:left="252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4" w:tplc="1A34BED8">
      <w:start w:val="1"/>
      <w:numFmt w:val="lowerLetter"/>
      <w:lvlText w:val="%5"/>
      <w:lvlJc w:val="left"/>
      <w:pPr>
        <w:ind w:left="324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5" w:tplc="1CD0C6C4">
      <w:start w:val="1"/>
      <w:numFmt w:val="lowerRoman"/>
      <w:lvlText w:val="%6"/>
      <w:lvlJc w:val="left"/>
      <w:pPr>
        <w:ind w:left="396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6" w:tplc="00C29498">
      <w:start w:val="1"/>
      <w:numFmt w:val="decimal"/>
      <w:lvlText w:val="%7"/>
      <w:lvlJc w:val="left"/>
      <w:pPr>
        <w:ind w:left="468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7" w:tplc="0DA82C56">
      <w:start w:val="1"/>
      <w:numFmt w:val="lowerLetter"/>
      <w:lvlText w:val="%8"/>
      <w:lvlJc w:val="left"/>
      <w:pPr>
        <w:ind w:left="540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8" w:tplc="3A1CCC78">
      <w:start w:val="1"/>
      <w:numFmt w:val="lowerRoman"/>
      <w:lvlText w:val="%9"/>
      <w:lvlJc w:val="left"/>
      <w:pPr>
        <w:ind w:left="612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abstractNum>
  <w:abstractNum w:abstractNumId="4" w15:restartNumberingAfterBreak="0">
    <w:nsid w:val="36ED6381"/>
    <w:multiLevelType w:val="hybridMultilevel"/>
    <w:tmpl w:val="0DBC3856"/>
    <w:lvl w:ilvl="0" w:tplc="A6AC89FE">
      <w:start w:val="1"/>
      <w:numFmt w:val="decimal"/>
      <w:lvlText w:val="[%1]"/>
      <w:lvlJc w:val="left"/>
      <w:pPr>
        <w:ind w:left="26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3E9412C2">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F0DA638E">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CD54AE48">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9F029068">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587CEB48">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F21CB1E2">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CEC624C8">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6F6AAEFE">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5" w15:restartNumberingAfterBreak="0">
    <w:nsid w:val="5737279B"/>
    <w:multiLevelType w:val="hybridMultilevel"/>
    <w:tmpl w:val="5ACC9888"/>
    <w:lvl w:ilvl="0" w:tplc="3F1C6926">
      <w:start w:val="284"/>
      <w:numFmt w:val="decimal"/>
      <w:lvlText w:val="%1"/>
      <w:lvlJc w:val="left"/>
      <w:pPr>
        <w:ind w:left="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1" w:tplc="611CFC88">
      <w:start w:val="1"/>
      <w:numFmt w:val="lowerLetter"/>
      <w:lvlText w:val="%2"/>
      <w:lvlJc w:val="left"/>
      <w:pPr>
        <w:ind w:left="108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2" w:tplc="9FF64D1C">
      <w:start w:val="1"/>
      <w:numFmt w:val="lowerRoman"/>
      <w:lvlText w:val="%3"/>
      <w:lvlJc w:val="left"/>
      <w:pPr>
        <w:ind w:left="180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3" w:tplc="7B44675E">
      <w:start w:val="1"/>
      <w:numFmt w:val="decimal"/>
      <w:lvlText w:val="%4"/>
      <w:lvlJc w:val="left"/>
      <w:pPr>
        <w:ind w:left="252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4" w:tplc="053E624A">
      <w:start w:val="1"/>
      <w:numFmt w:val="lowerLetter"/>
      <w:lvlText w:val="%5"/>
      <w:lvlJc w:val="left"/>
      <w:pPr>
        <w:ind w:left="324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5" w:tplc="33D4C242">
      <w:start w:val="1"/>
      <w:numFmt w:val="lowerRoman"/>
      <w:lvlText w:val="%6"/>
      <w:lvlJc w:val="left"/>
      <w:pPr>
        <w:ind w:left="396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6" w:tplc="06C29BE6">
      <w:start w:val="1"/>
      <w:numFmt w:val="decimal"/>
      <w:lvlText w:val="%7"/>
      <w:lvlJc w:val="left"/>
      <w:pPr>
        <w:ind w:left="468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7" w:tplc="40C89EC0">
      <w:start w:val="1"/>
      <w:numFmt w:val="lowerLetter"/>
      <w:lvlText w:val="%8"/>
      <w:lvlJc w:val="left"/>
      <w:pPr>
        <w:ind w:left="540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lvl w:ilvl="8" w:tplc="DCE60768">
      <w:start w:val="1"/>
      <w:numFmt w:val="lowerRoman"/>
      <w:lvlText w:val="%9"/>
      <w:lvlJc w:val="left"/>
      <w:pPr>
        <w:ind w:left="6120"/>
      </w:pPr>
      <w:rPr>
        <w:rFonts w:ascii="Calibri" w:eastAsia="Calibri" w:hAnsi="Calibri" w:cs="Calibri"/>
        <w:b w:val="0"/>
        <w:i w:val="0"/>
        <w:strike w:val="0"/>
        <w:dstrike w:val="0"/>
        <w:color w:val="FF0000"/>
        <w:sz w:val="12"/>
        <w:szCs w:val="12"/>
        <w:u w:val="none" w:color="000000"/>
        <w:bdr w:val="none" w:sz="0" w:space="0" w:color="auto"/>
        <w:shd w:val="clear" w:color="auto" w:fill="auto"/>
        <w:vertAlign w:val="baseline"/>
      </w:rPr>
    </w:lvl>
  </w:abstractNum>
  <w:abstractNum w:abstractNumId="6" w15:restartNumberingAfterBreak="0">
    <w:nsid w:val="75BB4BE4"/>
    <w:multiLevelType w:val="hybridMultilevel"/>
    <w:tmpl w:val="45321F40"/>
    <w:lvl w:ilvl="0" w:tplc="474C8A20">
      <w:start w:val="45"/>
      <w:numFmt w:val="decimal"/>
      <w:lvlText w:val="%1"/>
      <w:lvlJc w:val="left"/>
      <w:pPr>
        <w:ind w:left="521"/>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1" w:tplc="77D0DA64">
      <w:start w:val="1"/>
      <w:numFmt w:val="lowerLetter"/>
      <w:lvlText w:val="%2"/>
      <w:lvlJc w:val="left"/>
      <w:pPr>
        <w:ind w:left="108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2" w:tplc="CAF802CE">
      <w:start w:val="1"/>
      <w:numFmt w:val="lowerRoman"/>
      <w:lvlText w:val="%3"/>
      <w:lvlJc w:val="left"/>
      <w:pPr>
        <w:ind w:left="180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3" w:tplc="DFE623BA">
      <w:start w:val="1"/>
      <w:numFmt w:val="decimal"/>
      <w:lvlText w:val="%4"/>
      <w:lvlJc w:val="left"/>
      <w:pPr>
        <w:ind w:left="252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4" w:tplc="073E1790">
      <w:start w:val="1"/>
      <w:numFmt w:val="lowerLetter"/>
      <w:lvlText w:val="%5"/>
      <w:lvlJc w:val="left"/>
      <w:pPr>
        <w:ind w:left="324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5" w:tplc="635AE524">
      <w:start w:val="1"/>
      <w:numFmt w:val="lowerRoman"/>
      <w:lvlText w:val="%6"/>
      <w:lvlJc w:val="left"/>
      <w:pPr>
        <w:ind w:left="396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6" w:tplc="45ECE52C">
      <w:start w:val="1"/>
      <w:numFmt w:val="decimal"/>
      <w:lvlText w:val="%7"/>
      <w:lvlJc w:val="left"/>
      <w:pPr>
        <w:ind w:left="468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7" w:tplc="83DC291A">
      <w:start w:val="1"/>
      <w:numFmt w:val="lowerLetter"/>
      <w:lvlText w:val="%8"/>
      <w:lvlJc w:val="left"/>
      <w:pPr>
        <w:ind w:left="540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lvl w:ilvl="8" w:tplc="4920D1EA">
      <w:start w:val="1"/>
      <w:numFmt w:val="lowerRoman"/>
      <w:lvlText w:val="%9"/>
      <w:lvlJc w:val="left"/>
      <w:pPr>
        <w:ind w:left="6120"/>
      </w:pPr>
      <w:rPr>
        <w:rFonts w:ascii="Calibri" w:eastAsia="Calibri" w:hAnsi="Calibri" w:cs="Calibri"/>
        <w:b w:val="0"/>
        <w:i w:val="0"/>
        <w:strike w:val="0"/>
        <w:dstrike w:val="0"/>
        <w:color w:val="FF0000"/>
        <w:sz w:val="18"/>
        <w:szCs w:val="18"/>
        <w:u w:val="none" w:color="000000"/>
        <w:bdr w:val="none" w:sz="0" w:space="0" w:color="auto"/>
        <w:shd w:val="clear" w:color="auto" w:fill="auto"/>
        <w:vertAlign w:val="superscript"/>
      </w:rPr>
    </w:lvl>
  </w:abstractNum>
  <w:num w:numId="1" w16cid:durableId="1042050732">
    <w:abstractNumId w:val="6"/>
  </w:num>
  <w:num w:numId="2" w16cid:durableId="1982345279">
    <w:abstractNumId w:val="3"/>
  </w:num>
  <w:num w:numId="3" w16cid:durableId="1303000120">
    <w:abstractNumId w:val="2"/>
  </w:num>
  <w:num w:numId="4" w16cid:durableId="773211679">
    <w:abstractNumId w:val="4"/>
  </w:num>
  <w:num w:numId="5" w16cid:durableId="1297567591">
    <w:abstractNumId w:val="5"/>
  </w:num>
  <w:num w:numId="6" w16cid:durableId="1502768280">
    <w:abstractNumId w:val="1"/>
  </w:num>
  <w:num w:numId="7" w16cid:durableId="18840547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ngzheng Liu">
    <w15:presenceInfo w15:providerId="Windows Live" w15:userId="9ac39a0a9ef31c11"/>
  </w15:person>
  <w15:person w15:author="Joseph A Paradiso">
    <w15:presenceInfo w15:providerId="AD" w15:userId="S::paradiso@mit.edu::b5fbaac4-83a4-4dd3-9bea-d849d48f03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9BB"/>
    <w:rsid w:val="00072E88"/>
    <w:rsid w:val="0033586A"/>
    <w:rsid w:val="003A235A"/>
    <w:rsid w:val="006457AB"/>
    <w:rsid w:val="006E00D0"/>
    <w:rsid w:val="00790E51"/>
    <w:rsid w:val="00B324D5"/>
    <w:rsid w:val="00C643D8"/>
    <w:rsid w:val="00E009BB"/>
    <w:rsid w:val="00FA2A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D3626"/>
  <w15:docId w15:val="{57FE05BC-845F-F241-BDBF-7531BBFCF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 w:line="259" w:lineRule="auto"/>
      <w:ind w:left="10" w:hanging="10"/>
    </w:pPr>
    <w:rPr>
      <w:rFonts w:ascii="Calibri" w:eastAsia="Calibri" w:hAnsi="Calibri" w:cs="Times New Roman"/>
      <w:color w:val="000000"/>
      <w:sz w:val="18"/>
      <w:lang w:val="en" w:eastAsia="en"/>
    </w:rPr>
  </w:style>
  <w:style w:type="paragraph" w:styleId="Heading1">
    <w:name w:val="heading 1"/>
    <w:next w:val="Normal"/>
    <w:link w:val="Heading1Char"/>
    <w:uiPriority w:val="9"/>
    <w:qFormat/>
    <w:pPr>
      <w:keepNext/>
      <w:keepLines/>
      <w:numPr>
        <w:numId w:val="7"/>
      </w:numPr>
      <w:spacing w:line="259" w:lineRule="auto"/>
      <w:outlineLvl w:val="0"/>
    </w:pPr>
    <w:rPr>
      <w:rFonts w:ascii="Calibri" w:eastAsia="Calibri" w:hAnsi="Calibri" w:cs="Calibri"/>
      <w:color w:val="000000"/>
      <w:sz w:val="22"/>
    </w:rPr>
  </w:style>
  <w:style w:type="paragraph" w:styleId="Heading2">
    <w:name w:val="heading 2"/>
    <w:next w:val="Normal"/>
    <w:link w:val="Heading2Char"/>
    <w:uiPriority w:val="9"/>
    <w:unhideWhenUsed/>
    <w:qFormat/>
    <w:pPr>
      <w:keepNext/>
      <w:keepLines/>
      <w:spacing w:after="3" w:line="265" w:lineRule="auto"/>
      <w:ind w:left="10" w:hanging="10"/>
      <w:jc w:val="right"/>
      <w:outlineLvl w:val="1"/>
    </w:pPr>
    <w:rPr>
      <w:rFonts w:ascii="Calibri" w:eastAsia="Calibri" w:hAnsi="Calibri" w:cs="Calibr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18"/>
    </w:rPr>
  </w:style>
  <w:style w:type="character" w:customStyle="1" w:styleId="Heading1Char">
    <w:name w:val="Heading 1 Char"/>
    <w:link w:val="Heading1"/>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paragraph" w:styleId="Revision">
    <w:name w:val="Revision"/>
    <w:hidden/>
    <w:uiPriority w:val="99"/>
    <w:semiHidden/>
    <w:rsid w:val="00C643D8"/>
    <w:rPr>
      <w:rFonts w:ascii="Calibri" w:eastAsia="Calibri" w:hAnsi="Calibri" w:cs="Times New Roman"/>
      <w:color w:val="000000"/>
      <w:sz w:val="18"/>
      <w:lang w:val="en" w:eastAsia="en"/>
    </w:rPr>
  </w:style>
  <w:style w:type="character" w:styleId="CommentReference">
    <w:name w:val="annotation reference"/>
    <w:basedOn w:val="DefaultParagraphFont"/>
    <w:uiPriority w:val="99"/>
    <w:semiHidden/>
    <w:unhideWhenUsed/>
    <w:rsid w:val="00790E51"/>
    <w:rPr>
      <w:sz w:val="16"/>
      <w:szCs w:val="16"/>
    </w:rPr>
  </w:style>
  <w:style w:type="paragraph" w:styleId="CommentText">
    <w:name w:val="annotation text"/>
    <w:basedOn w:val="Normal"/>
    <w:link w:val="CommentTextChar"/>
    <w:uiPriority w:val="99"/>
    <w:semiHidden/>
    <w:unhideWhenUsed/>
    <w:rsid w:val="00790E51"/>
    <w:pPr>
      <w:spacing w:line="240" w:lineRule="auto"/>
    </w:pPr>
    <w:rPr>
      <w:sz w:val="20"/>
      <w:szCs w:val="20"/>
    </w:rPr>
  </w:style>
  <w:style w:type="character" w:customStyle="1" w:styleId="CommentTextChar">
    <w:name w:val="Comment Text Char"/>
    <w:basedOn w:val="DefaultParagraphFont"/>
    <w:link w:val="CommentText"/>
    <w:uiPriority w:val="99"/>
    <w:semiHidden/>
    <w:rsid w:val="00790E51"/>
    <w:rPr>
      <w:rFonts w:ascii="Calibri" w:eastAsia="Calibri" w:hAnsi="Calibri" w:cs="Times New Roman"/>
      <w:color w:val="000000"/>
      <w:sz w:val="20"/>
      <w:szCs w:val="20"/>
      <w:lang w:val="en" w:eastAsia="en"/>
    </w:rPr>
  </w:style>
  <w:style w:type="paragraph" w:styleId="CommentSubject">
    <w:name w:val="annotation subject"/>
    <w:basedOn w:val="CommentText"/>
    <w:next w:val="CommentText"/>
    <w:link w:val="CommentSubjectChar"/>
    <w:uiPriority w:val="99"/>
    <w:semiHidden/>
    <w:unhideWhenUsed/>
    <w:rsid w:val="00790E51"/>
    <w:rPr>
      <w:b/>
      <w:bCs/>
    </w:rPr>
  </w:style>
  <w:style w:type="character" w:customStyle="1" w:styleId="CommentSubjectChar">
    <w:name w:val="Comment Subject Char"/>
    <w:basedOn w:val="CommentTextChar"/>
    <w:link w:val="CommentSubject"/>
    <w:uiPriority w:val="99"/>
    <w:semiHidden/>
    <w:rsid w:val="00790E51"/>
    <w:rPr>
      <w:rFonts w:ascii="Calibri" w:eastAsia="Calibri" w:hAnsi="Calibri" w:cs="Times New Roman"/>
      <w:b/>
      <w:bCs/>
      <w:color w:val="000000"/>
      <w:sz w:val="20"/>
      <w:szCs w:val="20"/>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footer" Target="footer2.xm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5" Type="http://schemas.openxmlformats.org/officeDocument/2006/relationships/footnotes" Target="footnotes.xml"/><Relationship Id="rId15" Type="http://schemas.openxmlformats.org/officeDocument/2006/relationships/image" Target="media/image5.jpg"/><Relationship Id="rId10" Type="http://schemas.microsoft.com/office/2018/08/relationships/commentsExtensible" Target="commentsExtensible.xml"/><Relationship Id="rId19" Type="http://schemas.openxmlformats.org/officeDocument/2006/relationships/footer" Target="footer3.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2029</Words>
  <Characters>11570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Printed Circuit Board (PCB) Probe Tester (PCBPT) - a Compact Desktop System that Helps with Automatic PCB Debugging</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Printed Circuit Board (PCB) Probe Tester (PCBPT) - a Compact Desktop System that Helps with Automatic PCB Debugging</dc:title>
  <dc:subject>-  Hardware  -&gt;  Board- and system-level test.-  Human-centered computing  -&gt;  Systems and tools for interaction design.Interactive systems and tools.</dc:subject>
  <dc:creator>Joseph A Paradiso</dc:creator>
  <cp:keywords/>
  <cp:lastModifiedBy>Fangzheng Liu</cp:lastModifiedBy>
  <cp:revision>2</cp:revision>
  <cp:lastPrinted>2023-07-19T16:38:00Z</cp:lastPrinted>
  <dcterms:created xsi:type="dcterms:W3CDTF">2023-07-19T16:38:00Z</dcterms:created>
  <dcterms:modified xsi:type="dcterms:W3CDTF">2023-07-19T16:38:00Z</dcterms:modified>
</cp:coreProperties>
</file>